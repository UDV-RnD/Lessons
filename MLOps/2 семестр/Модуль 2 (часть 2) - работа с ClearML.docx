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D386C" w14:textId="77777777" w:rsidR="00DF4B34" w:rsidRDefault="00B53B29">
      <w:pPr>
        <w:pStyle w:val="10"/>
        <w:ind w:hanging="5"/>
        <w:rPr>
          <w:rFonts w:ascii="Arial" w:eastAsia="Arial" w:hAnsi="Arial" w:cs="Arial"/>
          <w:sz w:val="42"/>
          <w:szCs w:val="42"/>
        </w:rPr>
      </w:pPr>
      <w:bookmarkStart w:id="0" w:name="_heading=h.30j0zll"/>
      <w:bookmarkEnd w:id="0"/>
      <w:r>
        <w:rPr>
          <w:rFonts w:ascii="Arial" w:eastAsia="Arial" w:hAnsi="Arial" w:cs="Arial"/>
        </w:rPr>
        <w:t xml:space="preserve">Модуль </w:t>
      </w:r>
      <w:r>
        <w:rPr>
          <w:rFonts w:ascii="Arial" w:eastAsia="Arial" w:hAnsi="Arial" w:cs="Arial"/>
          <w:lang w:val="ru-RU"/>
        </w:rPr>
        <w:t>2</w:t>
      </w:r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  <w:lang w:val="ru-RU"/>
        </w:rPr>
        <w:t xml:space="preserve"> Работа с </w:t>
      </w:r>
      <w:proofErr w:type="spellStart"/>
      <w:r>
        <w:rPr>
          <w:rFonts w:ascii="Arial" w:eastAsia="Arial" w:hAnsi="Arial" w:cs="Arial"/>
          <w:lang w:val="en-US"/>
        </w:rPr>
        <w:t>ClearML</w:t>
      </w:r>
      <w:proofErr w:type="spellEnd"/>
      <w:r>
        <w:rPr>
          <w:rFonts w:ascii="Arial" w:eastAsia="Arial" w:hAnsi="Arial" w:cs="Arial"/>
        </w:rPr>
        <w:t>.</w:t>
      </w:r>
    </w:p>
    <w:p w14:paraId="220A70A9" w14:textId="77777777" w:rsidR="00DF4B34" w:rsidRDefault="00B53B29">
      <w:pPr>
        <w:pStyle w:val="2"/>
      </w:pPr>
      <w:bookmarkStart w:id="1" w:name="_heading=h.e6qtay3dw8n"/>
      <w:bookmarkEnd w:id="1"/>
      <w:r>
        <w:t>В этом модуле</w:t>
      </w:r>
    </w:p>
    <w:p w14:paraId="0590CCAE" w14:textId="77777777" w:rsidR="00DF4B34" w:rsidRDefault="00B53B29">
      <w:pPr>
        <w:ind w:left="0"/>
        <w:rPr>
          <w:lang w:val="ru-RU"/>
        </w:rPr>
      </w:pPr>
      <w:r>
        <w:rPr>
          <w:lang w:val="ru-RU"/>
        </w:rPr>
        <w:t xml:space="preserve">Вы продолжите изучение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и примените уже известные вам функции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для решения практической задачи машинного обучения из соревнования с площадки kaggle.com</w:t>
      </w:r>
      <w:r>
        <w:t>.</w:t>
      </w:r>
      <w:r>
        <w:rPr>
          <w:lang w:val="ru-RU"/>
        </w:rPr>
        <w:t xml:space="preserve"> </w:t>
      </w:r>
    </w:p>
    <w:p w14:paraId="1F08D50D" w14:textId="77777777" w:rsidR="00DF4B34" w:rsidRDefault="00DF4B34">
      <w:pPr>
        <w:ind w:left="0"/>
        <w:rPr>
          <w:lang w:val="ru-RU"/>
        </w:rPr>
      </w:pPr>
    </w:p>
    <w:p w14:paraId="30E22326" w14:textId="4CE43AB5" w:rsidR="00DF4B34" w:rsidRDefault="00B53B29">
      <w:pPr>
        <w:ind w:left="0"/>
        <w:rPr>
          <w:lang w:val="ru-RU"/>
        </w:rPr>
      </w:pPr>
      <w:r>
        <w:rPr>
          <w:lang w:val="ru-RU"/>
        </w:rPr>
        <w:t xml:space="preserve">Многие специалисты в области данных и машинного обучения участвуют в соревнованиях и </w:t>
      </w:r>
      <w:proofErr w:type="spellStart"/>
      <w:r>
        <w:rPr>
          <w:lang w:val="ru-RU"/>
        </w:rPr>
        <w:t>хакатонах</w:t>
      </w:r>
      <w:proofErr w:type="spellEnd"/>
      <w:r>
        <w:rPr>
          <w:lang w:val="ru-RU"/>
        </w:rPr>
        <w:t xml:space="preserve">, поскольку это хорошая возможность отточить свои навыки на учебных (и не только) задачах, узнать новые методы и подходы к решению, познакомиться с экспертами и другими командами и заявить о себе в профессиональном сообществе. К получению медалей и статуса </w:t>
      </w:r>
      <w:proofErr w:type="spellStart"/>
      <w:r>
        <w:rPr>
          <w:lang w:val="ru-RU"/>
        </w:rPr>
        <w:t>грандмайстера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en-US"/>
        </w:rPr>
        <w:t>kaggle</w:t>
      </w:r>
      <w:proofErr w:type="spellEnd"/>
      <w:r>
        <w:rPr>
          <w:lang w:val="ru-RU"/>
        </w:rPr>
        <w:t>.</w:t>
      </w:r>
      <w:r>
        <w:rPr>
          <w:lang w:val="en-US"/>
        </w:rPr>
        <w:t>com</w:t>
      </w:r>
      <w:r>
        <w:rPr>
          <w:lang w:val="ru-RU"/>
        </w:rPr>
        <w:t xml:space="preserve"> стремятся даже опытные специалисты, ведь это свидетельствует о высокой квалификации эксперта. Конечно, между соревновательным </w:t>
      </w:r>
      <w:r>
        <w:rPr>
          <w:lang w:val="en-US"/>
        </w:rPr>
        <w:t>ML</w:t>
      </w:r>
      <w:r>
        <w:rPr>
          <w:lang w:val="ru-RU"/>
        </w:rPr>
        <w:t xml:space="preserve"> и производственными задачами очень много различий, однако есть и общие черты, в том числе касающиеся </w:t>
      </w:r>
      <w:proofErr w:type="spellStart"/>
      <w:r>
        <w:rPr>
          <w:lang w:val="en-US"/>
        </w:rPr>
        <w:t>MLOps</w:t>
      </w:r>
      <w:proofErr w:type="spellEnd"/>
      <w:r>
        <w:rPr>
          <w:lang w:val="ru-RU"/>
        </w:rPr>
        <w:t>. В следующих юнитах 8-11 вы:</w:t>
      </w:r>
    </w:p>
    <w:p w14:paraId="6E6B30F5" w14:textId="77777777" w:rsidR="00DF4B34" w:rsidRDefault="00B53B29" w:rsidP="00093E8A">
      <w:pPr>
        <w:pStyle w:val="af7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разберете на практике, как настроить окружение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для небольшой команды, решающей практическую задачу конкурса «</w:t>
      </w:r>
      <w:proofErr w:type="spellStart"/>
      <w:r>
        <w:rPr>
          <w:lang w:val="ru-RU"/>
        </w:rPr>
        <w:t>Tabular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Playground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Series</w:t>
      </w:r>
      <w:proofErr w:type="spellEnd"/>
      <w:r>
        <w:rPr>
          <w:lang w:val="ru-RU"/>
        </w:rPr>
        <w:t xml:space="preserve">» с площадки kaggle.com, используя уже известные вам возможности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>,</w:t>
      </w:r>
    </w:p>
    <w:p w14:paraId="21422423" w14:textId="77777777" w:rsidR="00DF4B34" w:rsidRDefault="00B53B29" w:rsidP="00093E8A">
      <w:pPr>
        <w:pStyle w:val="af7"/>
        <w:numPr>
          <w:ilvl w:val="0"/>
          <w:numId w:val="14"/>
        </w:numPr>
        <w:rPr>
          <w:lang w:val="ru-RU"/>
        </w:rPr>
      </w:pPr>
      <w:r>
        <w:rPr>
          <w:lang w:val="ru-RU"/>
        </w:rPr>
        <w:t>в заключительном юните найдете описание задания для самостоятельной работы, выполнение которого потребует описанных в модуле навыков.</w:t>
      </w:r>
    </w:p>
    <w:p w14:paraId="01711362" w14:textId="77777777" w:rsidR="00DF4B34" w:rsidRDefault="00B53B29">
      <w:pPr>
        <w:pStyle w:val="2"/>
        <w:rPr>
          <w:lang w:val="ru-RU"/>
        </w:rPr>
      </w:pPr>
      <w:r>
        <w:rPr>
          <w:lang w:val="ru-RU"/>
        </w:rPr>
        <w:t>Содержание юнитов</w:t>
      </w:r>
    </w:p>
    <w:tbl>
      <w:tblPr>
        <w:tblStyle w:val="43"/>
        <w:tblW w:w="977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71"/>
      </w:tblGrid>
      <w:tr w:rsidR="00DF4B34" w14:paraId="4D1C631B" w14:textId="77777777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140B6" w14:textId="77777777" w:rsidR="00DF4B34" w:rsidRDefault="00B53B29" w:rsidP="00093E8A">
            <w:pPr>
              <w:pStyle w:val="af7"/>
              <w:widowControl w:val="0"/>
              <w:numPr>
                <w:ilvl w:val="0"/>
                <w:numId w:val="5"/>
              </w:num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Постановка задачи и подготовка окружения для работы</w:t>
            </w:r>
          </w:p>
        </w:tc>
      </w:tr>
      <w:tr w:rsidR="00DF4B34" w14:paraId="4E03F0DC" w14:textId="77777777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2D1B5" w14:textId="77777777" w:rsidR="00DF4B34" w:rsidRDefault="00B53B29" w:rsidP="00093E8A">
            <w:pPr>
              <w:pStyle w:val="af7"/>
              <w:widowControl w:val="0"/>
              <w:numPr>
                <w:ilvl w:val="0"/>
                <w:numId w:val="5"/>
              </w:num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Получение и обработка данных с </w:t>
            </w:r>
            <w:proofErr w:type="spellStart"/>
            <w:r>
              <w:rPr>
                <w:lang w:val="en-US"/>
              </w:rPr>
              <w:t>clearml</w:t>
            </w:r>
            <w:proofErr w:type="spellEnd"/>
            <w:r>
              <w:rPr>
                <w:lang w:val="ru-RU"/>
              </w:rPr>
              <w:t>-</w:t>
            </w:r>
            <w:r>
              <w:rPr>
                <w:lang w:val="en-US"/>
              </w:rPr>
              <w:t>data</w:t>
            </w:r>
          </w:p>
        </w:tc>
      </w:tr>
      <w:tr w:rsidR="00DF4B34" w14:paraId="7F397D3C" w14:textId="77777777">
        <w:trPr>
          <w:trHeight w:val="256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BF52D" w14:textId="77777777" w:rsidR="00DF4B34" w:rsidRDefault="00B53B29" w:rsidP="00093E8A">
            <w:pPr>
              <w:pStyle w:val="af7"/>
              <w:widowControl w:val="0"/>
              <w:numPr>
                <w:ilvl w:val="0"/>
                <w:numId w:val="5"/>
              </w:num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left"/>
              <w:rPr>
                <w:lang w:val="en-US"/>
              </w:rPr>
            </w:pPr>
            <w:r>
              <w:rPr>
                <w:lang w:val="ru-RU"/>
              </w:rPr>
              <w:t>Управление экспериментами</w:t>
            </w:r>
          </w:p>
        </w:tc>
      </w:tr>
      <w:tr w:rsidR="00DF4B34" w14:paraId="4E5DFA6B" w14:textId="77777777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66859" w14:textId="77777777" w:rsidR="00DF4B34" w:rsidRDefault="00B53B29" w:rsidP="00093E8A">
            <w:pPr>
              <w:pStyle w:val="af7"/>
              <w:widowControl w:val="0"/>
              <w:numPr>
                <w:ilvl w:val="0"/>
                <w:numId w:val="5"/>
              </w:num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Сборка общего </w:t>
            </w:r>
            <w:proofErr w:type="spellStart"/>
            <w:r>
              <w:rPr>
                <w:lang w:val="ru-RU"/>
              </w:rPr>
              <w:t>пайплайна</w:t>
            </w:r>
            <w:proofErr w:type="spellEnd"/>
            <w:r>
              <w:rPr>
                <w:lang w:val="ru-RU"/>
              </w:rPr>
              <w:t>, оценка результатов и загрузка итогового файла</w:t>
            </w:r>
          </w:p>
        </w:tc>
      </w:tr>
      <w:tr w:rsidR="00DF4B34" w14:paraId="2EE94C24" w14:textId="77777777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CBDC8" w14:textId="77777777" w:rsidR="00DF4B34" w:rsidRDefault="00B53B29" w:rsidP="00093E8A">
            <w:pPr>
              <w:pStyle w:val="af7"/>
              <w:widowControl w:val="0"/>
              <w:numPr>
                <w:ilvl w:val="0"/>
                <w:numId w:val="5"/>
              </w:num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  <w:between w:val="none" w:sz="4" w:space="0" w:color="000000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Итоговое задание по модулю</w:t>
            </w:r>
          </w:p>
        </w:tc>
      </w:tr>
    </w:tbl>
    <w:p w14:paraId="471ADA8B" w14:textId="77777777" w:rsidR="00DF4B34" w:rsidRDefault="00B53B29">
      <w:pPr>
        <w:rPr>
          <w:b/>
          <w:color w:val="000000"/>
          <w:sz w:val="32"/>
          <w:szCs w:val="32"/>
        </w:rPr>
      </w:pPr>
      <w:bookmarkStart w:id="2" w:name="_heading=h.1fob9te"/>
      <w:bookmarkEnd w:id="2"/>
      <w:r>
        <w:rPr>
          <w:color w:val="000000"/>
        </w:rPr>
        <w:br w:type="page" w:clear="all"/>
      </w:r>
    </w:p>
    <w:p w14:paraId="6C3EDBB0" w14:textId="77777777" w:rsidR="00DF4B34" w:rsidRDefault="00B53B29">
      <w:pPr>
        <w:pStyle w:val="10"/>
        <w:ind w:hanging="5"/>
      </w:pPr>
      <w:r>
        <w:rPr>
          <w:color w:val="000000"/>
        </w:rPr>
        <w:lastRenderedPageBreak/>
        <w:t xml:space="preserve">Модуль </w:t>
      </w:r>
      <w:r>
        <w:rPr>
          <w:color w:val="000000"/>
          <w:lang w:val="ru-RU"/>
        </w:rPr>
        <w:t>2</w:t>
      </w:r>
      <w:r>
        <w:rPr>
          <w:color w:val="000000"/>
        </w:rPr>
        <w:t xml:space="preserve">. </w:t>
      </w:r>
      <w:r>
        <w:t xml:space="preserve">Юнит </w:t>
      </w:r>
      <w:r>
        <w:rPr>
          <w:lang w:val="ru-RU"/>
        </w:rPr>
        <w:t>8</w:t>
      </w:r>
      <w:r>
        <w:rPr>
          <w:color w:val="000000"/>
        </w:rPr>
        <w:t>.</w:t>
      </w:r>
      <w:r>
        <w:rPr>
          <w:color w:val="000000"/>
          <w:lang w:val="ru-RU"/>
        </w:rPr>
        <w:t xml:space="preserve"> Постановка задачи и настройка окружения для работы</w:t>
      </w:r>
      <w:r>
        <w:rPr>
          <w:color w:val="000000"/>
        </w:rPr>
        <w:t>.</w:t>
      </w:r>
    </w:p>
    <w:p w14:paraId="427EDCEF" w14:textId="77777777" w:rsidR="00DF4B34" w:rsidRDefault="00B53B29">
      <w:pPr>
        <w:pStyle w:val="2"/>
      </w:pPr>
      <w:r>
        <w:t>Введение</w:t>
      </w:r>
    </w:p>
    <w:p w14:paraId="17EE892E" w14:textId="77777777" w:rsidR="00DF4B34" w:rsidRDefault="00B53B29">
      <w:pPr>
        <w:ind w:left="0"/>
        <w:rPr>
          <w:lang w:val="ru-RU"/>
        </w:rPr>
      </w:pPr>
      <w:r>
        <w:t xml:space="preserve">В этом юните </w:t>
      </w:r>
      <w:r>
        <w:rPr>
          <w:lang w:val="ru-RU"/>
        </w:rPr>
        <w:t xml:space="preserve">мы сформулируем задачу и дадим указания о настройке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окружения для командной работы над ней.</w:t>
      </w:r>
    </w:p>
    <w:p w14:paraId="351160B6" w14:textId="77777777" w:rsidR="00DF4B34" w:rsidRDefault="00B53B29">
      <w:pPr>
        <w:pStyle w:val="2"/>
      </w:pPr>
      <w:r>
        <w:t>Содержание</w:t>
      </w:r>
    </w:p>
    <w:p w14:paraId="76B7E607" w14:textId="77777777" w:rsidR="00DF4B34" w:rsidRDefault="00B53B29">
      <w:pPr>
        <w:pStyle w:val="3"/>
        <w:rPr>
          <w:lang w:val="ru-RU"/>
        </w:rPr>
      </w:pPr>
      <w:r>
        <w:rPr>
          <w:lang w:val="ru-RU"/>
        </w:rPr>
        <w:t>Описание целевой инфраструктуры и установка программного обеспечения</w:t>
      </w:r>
    </w:p>
    <w:p w14:paraId="0800986D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Для решения практической задачи необходимо создать и настроить основные элементы </w:t>
      </w:r>
      <w:proofErr w:type="gramStart"/>
      <w:r>
        <w:rPr>
          <w:lang w:val="ru-RU"/>
        </w:rPr>
        <w:t xml:space="preserve">инфраструктуры  </w:t>
      </w:r>
      <w:proofErr w:type="spellStart"/>
      <w:r>
        <w:rPr>
          <w:lang w:val="en-US"/>
        </w:rPr>
        <w:t>ClearML</w:t>
      </w:r>
      <w:proofErr w:type="spellEnd"/>
      <w:proofErr w:type="gramEnd"/>
      <w:r>
        <w:rPr>
          <w:lang w:val="ru-RU"/>
        </w:rPr>
        <w:t>, в нашем случае мы будем пользоваться возможностями облачного сервиса app.clear.ml.</w:t>
      </w:r>
    </w:p>
    <w:p w14:paraId="19E44712" w14:textId="02E6E791" w:rsidR="00DF4B34" w:rsidRDefault="00B53B29">
      <w:pPr>
        <w:ind w:left="0"/>
        <w:rPr>
          <w:lang w:val="ru-RU"/>
        </w:rPr>
      </w:pPr>
      <w:r>
        <w:rPr>
          <w:lang w:val="ru-RU"/>
        </w:rPr>
        <w:t xml:space="preserve">Напомним, основные элементы инфраструктуры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>:</w:t>
      </w:r>
    </w:p>
    <w:p w14:paraId="65873D3A" w14:textId="77777777" w:rsidR="00DF4B34" w:rsidRDefault="00B53B29" w:rsidP="00093E8A">
      <w:pPr>
        <w:pStyle w:val="af7"/>
        <w:numPr>
          <w:ilvl w:val="0"/>
          <w:numId w:val="12"/>
        </w:numPr>
        <w:rPr>
          <w:lang w:val="ru-RU"/>
        </w:rPr>
      </w:pP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сервер;</w:t>
      </w:r>
    </w:p>
    <w:p w14:paraId="1044C30C" w14:textId="77777777" w:rsidR="00DF4B34" w:rsidRDefault="00B53B29" w:rsidP="00093E8A">
      <w:pPr>
        <w:pStyle w:val="af7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Пакет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, устанавливаемый с помощью </w:t>
      </w:r>
      <w:proofErr w:type="spellStart"/>
      <w:r>
        <w:rPr>
          <w:lang w:val="ru-RU"/>
        </w:rPr>
        <w:t>pip</w:t>
      </w:r>
      <w:proofErr w:type="spellEnd"/>
      <w:r>
        <w:rPr>
          <w:lang w:val="ru-RU"/>
        </w:rPr>
        <w:t xml:space="preserve"> и содержащий необходимые исполняемые скрипты и библиотеки для интеграции </w:t>
      </w:r>
      <w:proofErr w:type="spellStart"/>
      <w:r>
        <w:rPr>
          <w:lang w:val="ru-RU"/>
        </w:rPr>
        <w:t>python</w:t>
      </w:r>
      <w:proofErr w:type="spellEnd"/>
      <w:r>
        <w:rPr>
          <w:lang w:val="ru-RU"/>
        </w:rPr>
        <w:t xml:space="preserve"> кода в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>;</w:t>
      </w:r>
    </w:p>
    <w:p w14:paraId="38FB6931" w14:textId="77777777" w:rsidR="00DF4B34" w:rsidRDefault="00B53B29" w:rsidP="00093E8A">
      <w:pPr>
        <w:pStyle w:val="af7"/>
        <w:numPr>
          <w:ilvl w:val="0"/>
          <w:numId w:val="12"/>
        </w:numPr>
        <w:rPr>
          <w:lang w:val="ru-RU"/>
        </w:rPr>
      </w:pPr>
      <w:proofErr w:type="spellStart"/>
      <w:r>
        <w:rPr>
          <w:lang w:val="ru-RU"/>
        </w:rPr>
        <w:t>Clearml-agent</w:t>
      </w:r>
      <w:proofErr w:type="spellEnd"/>
      <w:r>
        <w:rPr>
          <w:lang w:val="ru-RU"/>
        </w:rPr>
        <w:t xml:space="preserve"> для управления конвейерами операций, в том числе вычислениями.</w:t>
      </w:r>
    </w:p>
    <w:p w14:paraId="1FFF61BB" w14:textId="77777777" w:rsidR="00DF4B34" w:rsidRDefault="00B53B29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6F33D363" wp14:editId="32415E00">
                <wp:extent cx="5603358" cy="4224338"/>
                <wp:effectExtent l="6350" t="6350" r="6350" b="6350"/>
                <wp:docPr id="1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603357" cy="42243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41.2pt;height:332.6pt;mso-wrap-distance-left:0.0pt;mso-wrap-distance-top:0.0pt;mso-wrap-distance-right:0.0pt;mso-wrap-distance-bottom:0.0pt;" stroked="f">
                <v:path textboxrect="0,0,0,0"/>
                <v:imagedata r:id="rId9" o:title=""/>
              </v:shape>
            </w:pict>
          </mc:Fallback>
        </mc:AlternateContent>
      </w:r>
    </w:p>
    <w:p w14:paraId="2355101D" w14:textId="77777777" w:rsidR="00DF4B34" w:rsidRDefault="00B53B29">
      <w:pPr>
        <w:jc w:val="center"/>
        <w:rPr>
          <w:lang w:val="ru-RU"/>
        </w:rPr>
      </w:pPr>
      <w:r>
        <w:rPr>
          <w:lang w:val="ru-RU"/>
        </w:rPr>
        <w:t xml:space="preserve">Описание основных элементов инфраструктуры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(схема с официального сайта https://clear.ml/docs/latest/docs).</w:t>
      </w:r>
    </w:p>
    <w:p w14:paraId="1157DF76" w14:textId="77777777" w:rsidR="00DF4B34" w:rsidRDefault="00DF4B34">
      <w:pPr>
        <w:rPr>
          <w:lang w:val="ru-RU"/>
        </w:rPr>
      </w:pPr>
    </w:p>
    <w:p w14:paraId="73246ACF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Модули, входящие в состав </w:t>
      </w:r>
      <w:proofErr w:type="spellStart"/>
      <w:r>
        <w:rPr>
          <w:lang w:val="en-US"/>
        </w:rPr>
        <w:t>ClearML</w:t>
      </w:r>
      <w:proofErr w:type="spellEnd"/>
    </w:p>
    <w:p w14:paraId="57228933" w14:textId="77777777" w:rsidR="00DF4B34" w:rsidRDefault="00D33B61" w:rsidP="00093E8A">
      <w:pPr>
        <w:pStyle w:val="af7"/>
        <w:numPr>
          <w:ilvl w:val="0"/>
          <w:numId w:val="6"/>
        </w:numPr>
        <w:rPr>
          <w:lang w:val="ru-RU"/>
        </w:rPr>
      </w:pPr>
      <w:hyperlink r:id="rId10" w:anchor="install-clearml" w:tooltip="https://clear.ml/docs/latest/docs/getting_started/ds/ds_first_steps#install-clearml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Python</w:t>
        </w:r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Package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 xml:space="preserve">) предназначен для интеграции 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 xml:space="preserve"> в программный код проекта,</w:t>
      </w:r>
    </w:p>
    <w:p w14:paraId="62F6490F" w14:textId="77777777" w:rsidR="00DF4B34" w:rsidRDefault="00D33B61" w:rsidP="00093E8A">
      <w:pPr>
        <w:pStyle w:val="af7"/>
        <w:numPr>
          <w:ilvl w:val="0"/>
          <w:numId w:val="6"/>
        </w:numPr>
        <w:rPr>
          <w:lang w:val="en-US"/>
        </w:rPr>
      </w:pPr>
      <w:hyperlink r:id="rId11" w:tooltip="https://clear.ml/docs/latest/docs/deploying_clearml/clearml_server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Server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>-</w:t>
      </w:r>
      <w:r w:rsidR="00B53B29">
        <w:rPr>
          <w:lang w:val="en-US"/>
        </w:rPr>
        <w:t>server</w:t>
      </w:r>
      <w:r w:rsidR="00B53B29">
        <w:rPr>
          <w:lang w:val="ru-RU"/>
        </w:rPr>
        <w:t xml:space="preserve">) для сохранения экспериментов, моделей и конвейеров обработки данных, в том числе с использованием удобного графического </w:t>
      </w:r>
      <w:r w:rsidR="00B53B29">
        <w:rPr>
          <w:lang w:val="en-US"/>
        </w:rPr>
        <w:t>web</w:t>
      </w:r>
      <w:r w:rsidR="00B53B29">
        <w:rPr>
          <w:lang w:val="ru-RU"/>
        </w:rPr>
        <w:t xml:space="preserve">-интерфейса. Выполняет роль «панели управления» для </w:t>
      </w:r>
      <w:proofErr w:type="spellStart"/>
      <w:r w:rsidR="00B53B29">
        <w:rPr>
          <w:lang w:val="en-US"/>
        </w:rPr>
        <w:t>MLOps</w:t>
      </w:r>
      <w:proofErr w:type="spellEnd"/>
      <w:r w:rsidR="00B53B29">
        <w:rPr>
          <w:lang w:val="en-US"/>
        </w:rPr>
        <w:t>.</w:t>
      </w:r>
    </w:p>
    <w:p w14:paraId="1D5DB4FE" w14:textId="77777777" w:rsidR="00DF4B34" w:rsidRDefault="00D33B61" w:rsidP="00093E8A">
      <w:pPr>
        <w:pStyle w:val="af7"/>
        <w:numPr>
          <w:ilvl w:val="0"/>
          <w:numId w:val="6"/>
        </w:numPr>
        <w:rPr>
          <w:lang w:val="ru-RU"/>
        </w:rPr>
      </w:pPr>
      <w:hyperlink r:id="rId12" w:tooltip="https://clear.ml/docs/latest/docs/clearml_agent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Agent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>-</w:t>
      </w:r>
      <w:r w:rsidR="00B53B29">
        <w:rPr>
          <w:lang w:val="en-US"/>
        </w:rPr>
        <w:t>agent</w:t>
      </w:r>
      <w:r w:rsidR="00B53B29">
        <w:rPr>
          <w:lang w:val="ru-RU"/>
        </w:rPr>
        <w:t xml:space="preserve">), выполняет </w:t>
      </w:r>
      <w:proofErr w:type="spellStart"/>
      <w:r w:rsidR="00B53B29">
        <w:rPr>
          <w:lang w:val="ru-RU"/>
        </w:rPr>
        <w:t>оркестрацию</w:t>
      </w:r>
      <w:proofErr w:type="spellEnd"/>
      <w:r w:rsidR="00B53B29">
        <w:rPr>
          <w:lang w:val="ru-RU"/>
        </w:rPr>
        <w:t xml:space="preserve"> операций </w:t>
      </w:r>
      <w:proofErr w:type="spellStart"/>
      <w:r w:rsidR="00B53B29">
        <w:rPr>
          <w:lang w:val="en-US"/>
        </w:rPr>
        <w:t>MLOps</w:t>
      </w:r>
      <w:proofErr w:type="spellEnd"/>
      <w:r w:rsidR="00B53B29">
        <w:rPr>
          <w:lang w:val="ru-RU"/>
        </w:rPr>
        <w:t>, обеспечивает повторяемость и масштабируемость экспериментов и конвейеров операций.</w:t>
      </w:r>
    </w:p>
    <w:p w14:paraId="2EF5475F" w14:textId="77777777" w:rsidR="00DF4B34" w:rsidRDefault="00D33B61" w:rsidP="00093E8A">
      <w:pPr>
        <w:pStyle w:val="af7"/>
        <w:numPr>
          <w:ilvl w:val="0"/>
          <w:numId w:val="6"/>
        </w:numPr>
        <w:rPr>
          <w:lang w:val="ru-RU"/>
        </w:rPr>
      </w:pPr>
      <w:hyperlink r:id="rId13" w:tooltip="https://clear.ml/docs/latest/docs/clearml_data/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Data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>-</w:t>
      </w:r>
      <w:r w:rsidR="00B53B29">
        <w:rPr>
          <w:lang w:val="en-US"/>
        </w:rPr>
        <w:t>data</w:t>
      </w:r>
      <w:r w:rsidR="00B53B29">
        <w:rPr>
          <w:lang w:val="ru-RU"/>
        </w:rPr>
        <w:t xml:space="preserve">) обеспечивает управление и </w:t>
      </w:r>
      <w:proofErr w:type="spellStart"/>
      <w:r w:rsidR="00B53B29">
        <w:rPr>
          <w:lang w:val="ru-RU"/>
        </w:rPr>
        <w:t>версионирование</w:t>
      </w:r>
      <w:proofErr w:type="spellEnd"/>
      <w:r w:rsidR="00B53B29">
        <w:rPr>
          <w:lang w:val="ru-RU"/>
        </w:rPr>
        <w:t xml:space="preserve"> данных.</w:t>
      </w:r>
    </w:p>
    <w:p w14:paraId="12BFCBD9" w14:textId="77777777" w:rsidR="00DF4B34" w:rsidRDefault="00D33B61" w:rsidP="00093E8A">
      <w:pPr>
        <w:pStyle w:val="af7"/>
        <w:numPr>
          <w:ilvl w:val="0"/>
          <w:numId w:val="6"/>
        </w:numPr>
        <w:rPr>
          <w:lang w:val="ru-RU"/>
        </w:rPr>
      </w:pPr>
      <w:hyperlink r:id="rId14" w:tooltip="https://clear.ml/docs/latest/docs/clearml_serving/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Serving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>-</w:t>
      </w:r>
      <w:r w:rsidR="00B53B29">
        <w:rPr>
          <w:lang w:val="en-US"/>
        </w:rPr>
        <w:t>serving</w:t>
      </w:r>
      <w:r w:rsidR="00B53B29">
        <w:rPr>
          <w:lang w:val="ru-RU"/>
        </w:rPr>
        <w:t xml:space="preserve">) </w:t>
      </w:r>
      <w:r w:rsidR="00B53B29"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 w:rsidR="00B53B29">
        <w:rPr>
          <w:lang w:val="ru-RU"/>
        </w:rPr>
        <w:t xml:space="preserve"> управление моделями, </w:t>
      </w:r>
      <w:proofErr w:type="spellStart"/>
      <w:r w:rsidR="00B53B29">
        <w:rPr>
          <w:lang w:val="ru-RU"/>
        </w:rPr>
        <w:t>оркестрация</w:t>
      </w:r>
      <w:proofErr w:type="spellEnd"/>
      <w:r w:rsidR="00B53B29">
        <w:rPr>
          <w:lang w:val="ru-RU"/>
        </w:rPr>
        <w:t xml:space="preserve"> и развертывание.</w:t>
      </w:r>
    </w:p>
    <w:p w14:paraId="62FC107B" w14:textId="77777777" w:rsidR="00DF4B34" w:rsidRDefault="00D33B61" w:rsidP="00093E8A">
      <w:pPr>
        <w:pStyle w:val="af7"/>
        <w:numPr>
          <w:ilvl w:val="0"/>
          <w:numId w:val="6"/>
        </w:numPr>
        <w:rPr>
          <w:lang w:val="en-US"/>
        </w:rPr>
      </w:pPr>
      <w:hyperlink r:id="rId15" w:tooltip="https://clear.ml/docs/latest/docs/apps/clearml_session" w:history="1">
        <w:proofErr w:type="spellStart"/>
        <w:r w:rsidR="00B53B29">
          <w:rPr>
            <w:lang w:val="en-US"/>
          </w:rPr>
          <w:t>ClearML</w:t>
        </w:r>
        <w:proofErr w:type="spellEnd"/>
        <w:r w:rsidR="00B53B29">
          <w:rPr>
            <w:lang w:val="ru-RU"/>
          </w:rPr>
          <w:t xml:space="preserve"> </w:t>
        </w:r>
        <w:r w:rsidR="00B53B29">
          <w:rPr>
            <w:lang w:val="en-US"/>
          </w:rPr>
          <w:t>Session</w:t>
        </w:r>
      </w:hyperlink>
      <w:r w:rsidR="00B53B29">
        <w:rPr>
          <w:lang w:val="en-US"/>
        </w:rPr>
        <w:t> </w:t>
      </w:r>
      <w:r w:rsidR="00B53B29">
        <w:rPr>
          <w:lang w:val="ru-RU"/>
        </w:rPr>
        <w:t>(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ru-RU"/>
        </w:rPr>
        <w:t>-</w:t>
      </w:r>
      <w:r w:rsidR="00B53B29">
        <w:rPr>
          <w:lang w:val="en-US"/>
        </w:rPr>
        <w:t>session</w:t>
      </w:r>
      <w:r w:rsidR="00B53B29">
        <w:rPr>
          <w:lang w:val="ru-RU"/>
        </w:rPr>
        <w:t xml:space="preserve">) </w:t>
      </w:r>
      <w:r w:rsidR="00B53B29"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 w:rsidR="00B53B29">
        <w:rPr>
          <w:lang w:val="ru-RU"/>
        </w:rPr>
        <w:t xml:space="preserve"> для запуска удаленных экземпляров </w:t>
      </w:r>
      <w:proofErr w:type="spellStart"/>
      <w:r w:rsidR="00B53B29">
        <w:rPr>
          <w:lang w:val="en-US"/>
        </w:rPr>
        <w:t>Jupyter</w:t>
      </w:r>
      <w:proofErr w:type="spellEnd"/>
      <w:r w:rsidR="00B53B29">
        <w:rPr>
          <w:lang w:val="ru-RU"/>
        </w:rPr>
        <w:t xml:space="preserve"> </w:t>
      </w:r>
      <w:r w:rsidR="00B53B29">
        <w:rPr>
          <w:lang w:val="en-US"/>
        </w:rPr>
        <w:t>Notebooks</w:t>
      </w:r>
      <w:r w:rsidR="00B53B29">
        <w:rPr>
          <w:lang w:val="ru-RU"/>
        </w:rPr>
        <w:t xml:space="preserve"> и </w:t>
      </w:r>
      <w:proofErr w:type="spellStart"/>
      <w:r w:rsidR="00B53B29">
        <w:rPr>
          <w:lang w:val="en-US"/>
        </w:rPr>
        <w:t>VSCode</w:t>
      </w:r>
      <w:proofErr w:type="spellEnd"/>
      <w:r w:rsidR="00B53B29">
        <w:rPr>
          <w:lang w:val="ru-RU"/>
        </w:rPr>
        <w:t xml:space="preserve">. Комбинируется с управляющей панелью </w:t>
      </w:r>
      <w:proofErr w:type="spellStart"/>
      <w:r w:rsidR="00B53B29">
        <w:rPr>
          <w:lang w:val="en-US"/>
        </w:rPr>
        <w:t>clearml</w:t>
      </w:r>
      <w:proofErr w:type="spellEnd"/>
      <w:r w:rsidR="00B53B29">
        <w:rPr>
          <w:lang w:val="en-US"/>
        </w:rPr>
        <w:t>-server.</w:t>
      </w:r>
    </w:p>
    <w:p w14:paraId="7B1137EA" w14:textId="77777777" w:rsidR="00DF4B34" w:rsidRDefault="00DF4B34">
      <w:pPr>
        <w:ind w:left="0"/>
        <w:rPr>
          <w:lang w:val="en-US"/>
        </w:rPr>
      </w:pPr>
    </w:p>
    <w:p w14:paraId="5E9B082A" w14:textId="77777777" w:rsidR="00DF4B34" w:rsidRDefault="00B53B29">
      <w:pPr>
        <w:ind w:left="0"/>
        <w:rPr>
          <w:lang w:val="ru-RU"/>
        </w:rPr>
      </w:pPr>
      <w:r>
        <w:rPr>
          <w:lang w:val="ru-RU"/>
        </w:rPr>
        <w:t xml:space="preserve">В юнитах 8-11 далее мы будем использовать облачную версию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, которая доступна в Интернет по ссылке </w:t>
      </w:r>
      <w:hyperlink r:id="rId16" w:tooltip="https://app.clear.ml/settings/workspace-configuration" w:history="1"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https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app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clear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ml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settings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workspace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f9"/>
            <w:rFonts w:ascii="Arial" w:hAnsi="Arial" w:cs="Arial"/>
            <w:sz w:val="21"/>
            <w:szCs w:val="21"/>
            <w:shd w:val="clear" w:color="auto" w:fill="FFFFFF"/>
            <w:lang w:val="en-US"/>
          </w:rPr>
          <w:t>configuration</w:t>
        </w:r>
      </w:hyperlink>
      <w:r>
        <w:rPr>
          <w:rFonts w:ascii="Arial" w:hAnsi="Arial" w:cs="Arial"/>
          <w:color w:val="333333"/>
          <w:sz w:val="21"/>
          <w:szCs w:val="21"/>
          <w:u w:val="single"/>
          <w:shd w:val="clear" w:color="auto" w:fill="FFFFFF"/>
          <w:lang w:val="ru-RU"/>
        </w:rPr>
        <w:t>.</w:t>
      </w:r>
      <w:r>
        <w:rPr>
          <w:lang w:val="ru-RU"/>
        </w:rPr>
        <w:t xml:space="preserve"> При открытии этой страницы в браузере система попросит зарегистрироваться или войти под уже зарегистрированным пользовательским именем. При регистрации после заполнения интуитивно понятных данных вы получите сообщение о том, что на ваш адрес электронной почты направлено письмо для подтверждения регистрации.</w:t>
      </w:r>
    </w:p>
    <w:p w14:paraId="7C950C58" w14:textId="77777777" w:rsidR="00DF4B34" w:rsidRDefault="00DF4B34">
      <w:pPr>
        <w:rPr>
          <w:lang w:val="ru-RU"/>
        </w:rPr>
      </w:pPr>
    </w:p>
    <w:p w14:paraId="7D078B0B" w14:textId="77777777" w:rsidR="00DF4B34" w:rsidRDefault="00B53B29">
      <w:pPr>
        <w:jc w:val="center"/>
        <w:rPr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0BFE22C" wp14:editId="2C545FFE">
                <wp:simplePos x="0" y="0"/>
                <wp:positionH relativeFrom="column">
                  <wp:posOffset>4164965</wp:posOffset>
                </wp:positionH>
                <wp:positionV relativeFrom="paragraph">
                  <wp:posOffset>39370</wp:posOffset>
                </wp:positionV>
                <wp:extent cx="2141855" cy="3061970"/>
                <wp:effectExtent l="0" t="0" r="0" b="5080"/>
                <wp:wrapTight wrapText="bothSides">
                  <wp:wrapPolygon edited="1">
                    <wp:start x="0" y="0"/>
                    <wp:lineTo x="0" y="21501"/>
                    <wp:lineTo x="21325" y="21501"/>
                    <wp:lineTo x="21325" y="0"/>
                    <wp:lineTo x="0" y="0"/>
                  </wp:wrapPolygon>
                </wp:wrapTight>
                <wp:docPr id="2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141855" cy="3061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z-index:-251660288;o:allowoverlap:true;o:allowincell:true;mso-position-horizontal-relative:text;margin-left:327.9pt;mso-position-horizontal:absolute;mso-position-vertical-relative:text;margin-top:3.1pt;mso-position-vertical:absolute;width:168.7pt;height:241.1pt;mso-wrap-distance-left:9.0pt;mso-wrap-distance-top:0.0pt;mso-wrap-distance-right:9.0pt;mso-wrap-distance-bottom:0.0pt;" wrapcoords="0 0 0 99542 98727 99542 98727 0 0 0" stroked="f">
                <v:path textboxrect="0,0,0,0"/>
                <w10:wrap type="tight"/>
                <v:imagedata r:id="rId18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BF35AFB" wp14:editId="01F62282">
                <wp:simplePos x="0" y="0"/>
                <wp:positionH relativeFrom="column">
                  <wp:posOffset>1913255</wp:posOffset>
                </wp:positionH>
                <wp:positionV relativeFrom="paragraph">
                  <wp:posOffset>40005</wp:posOffset>
                </wp:positionV>
                <wp:extent cx="2144395" cy="3139440"/>
                <wp:effectExtent l="0" t="0" r="8255" b="3810"/>
                <wp:wrapTight wrapText="bothSides">
                  <wp:wrapPolygon edited="1">
                    <wp:start x="0" y="0"/>
                    <wp:lineTo x="0" y="21495"/>
                    <wp:lineTo x="21491" y="21495"/>
                    <wp:lineTo x="21491" y="0"/>
                    <wp:lineTo x="0" y="0"/>
                  </wp:wrapPolygon>
                </wp:wrapTight>
                <wp:docPr id="3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144395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-251659264;o:allowoverlap:true;o:allowincell:true;mso-position-horizontal-relative:text;margin-left:150.7pt;mso-position-horizontal:absolute;mso-position-vertical-relative:text;margin-top:3.1pt;mso-position-vertical:absolute;width:168.8pt;height:247.2pt;mso-wrap-distance-left:9.0pt;mso-wrap-distance-top:0.0pt;mso-wrap-distance-right:9.0pt;mso-wrap-distance-bottom:0.0pt;" wrapcoords="0 0 0 99514 99495 99514 99495 0 0 0" stroked="f">
                <v:path textboxrect="0,0,0,0"/>
                <w10:wrap type="tight"/>
                <v:imagedata r:id="rId20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A96881A" wp14:editId="5BF03419">
                <wp:simplePos x="0" y="0"/>
                <wp:positionH relativeFrom="column">
                  <wp:posOffset>-311785</wp:posOffset>
                </wp:positionH>
                <wp:positionV relativeFrom="paragraph">
                  <wp:posOffset>0</wp:posOffset>
                </wp:positionV>
                <wp:extent cx="2135505" cy="3182620"/>
                <wp:effectExtent l="0" t="0" r="0" b="0"/>
                <wp:wrapThrough wrapText="bothSides">
                  <wp:wrapPolygon edited="1">
                    <wp:start x="0" y="0"/>
                    <wp:lineTo x="0" y="21462"/>
                    <wp:lineTo x="21388" y="21462"/>
                    <wp:lineTo x="21388" y="0"/>
                    <wp:lineTo x="0" y="0"/>
                  </wp:wrapPolygon>
                </wp:wrapThrough>
                <wp:docPr id="4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135505" cy="3182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251658240;o:allowoverlap:true;o:allowincell:true;mso-position-horizontal-relative:text;margin-left:-24.5pt;mso-position-horizontal:absolute;mso-position-vertical-relative:text;margin-top:0.0pt;mso-position-vertical:absolute;width:168.2pt;height:250.6pt;mso-wrap-distance-left:9.0pt;mso-wrap-distance-top:0.0pt;mso-wrap-distance-right:9.0pt;mso-wrap-distance-bottom:0.0pt;" wrapcoords="0 0 0 99361 99019 99361 99019 0 0 0" stroked="f">
                <v:path textboxrect="0,0,0,0"/>
                <w10:wrap type="through"/>
                <v:imagedata r:id="rId22" o:title=""/>
              </v:shape>
            </w:pict>
          </mc:Fallback>
        </mc:AlternateContent>
      </w:r>
    </w:p>
    <w:p w14:paraId="256E2799" w14:textId="77777777" w:rsidR="00DF4B34" w:rsidRDefault="00B53B29">
      <w:pPr>
        <w:rPr>
          <w:lang w:val="ru-RU"/>
        </w:rPr>
      </w:pPr>
      <w:r>
        <w:rPr>
          <w:lang w:val="ru-RU"/>
        </w:rPr>
        <w:t>Письмо с запросом подтверждения регистрации</w:t>
      </w:r>
    </w:p>
    <w:p w14:paraId="0DF1E324" w14:textId="77777777" w:rsidR="00DF4B34" w:rsidRDefault="00B53B29">
      <w:pPr>
        <w:jc w:val="center"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g">
            <w:drawing>
              <wp:inline distT="0" distB="0" distL="0" distR="0" wp14:anchorId="290B8E15" wp14:editId="3B567DCB">
                <wp:extent cx="2844241" cy="1910312"/>
                <wp:effectExtent l="6350" t="6350" r="6350" b="6350"/>
                <wp:docPr id="5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2844241" cy="1910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24.0pt;height:150.4pt;mso-wrap-distance-left:0.0pt;mso-wrap-distance-top:0.0pt;mso-wrap-distance-right:0.0pt;mso-wrap-distance-bottom:0.0pt;" stroked="f">
                <v:path textboxrect="0,0,0,0"/>
                <v:imagedata r:id="rId24" o:title=""/>
              </v:shape>
            </w:pict>
          </mc:Fallback>
        </mc:AlternateContent>
      </w:r>
    </w:p>
    <w:p w14:paraId="13A3854B" w14:textId="77777777" w:rsidR="00DF4B34" w:rsidRDefault="00B53B29">
      <w:pPr>
        <w:rPr>
          <w:lang w:val="ru-RU"/>
        </w:rPr>
      </w:pPr>
      <w:r>
        <w:rPr>
          <w:lang w:val="ru-RU"/>
        </w:rPr>
        <w:t>Кликнув на ссылку «</w:t>
      </w:r>
      <w:r>
        <w:rPr>
          <w:lang w:val="en-US"/>
        </w:rPr>
        <w:t>Confirm</w:t>
      </w:r>
      <w:r>
        <w:rPr>
          <w:lang w:val="ru-RU"/>
        </w:rPr>
        <w:t xml:space="preserve"> </w:t>
      </w:r>
      <w:r>
        <w:rPr>
          <w:lang w:val="en-US"/>
        </w:rPr>
        <w:t>my</w:t>
      </w:r>
      <w:r>
        <w:rPr>
          <w:lang w:val="ru-RU"/>
        </w:rPr>
        <w:t xml:space="preserve"> </w:t>
      </w:r>
      <w:r>
        <w:rPr>
          <w:lang w:val="en-US"/>
        </w:rPr>
        <w:t>account</w:t>
      </w:r>
      <w:proofErr w:type="gramStart"/>
      <w:r>
        <w:rPr>
          <w:lang w:val="ru-RU"/>
        </w:rPr>
        <w:t>»</w:t>
      </w:r>
      <w:proofErr w:type="gramEnd"/>
      <w:r>
        <w:rPr>
          <w:lang w:val="ru-RU"/>
        </w:rPr>
        <w:t xml:space="preserve"> вы завершите регистрацию, после чего можно открыть пользовательский интерфейс в app.clear.ml, на котором появится ваш пользовательский профиль.</w:t>
      </w:r>
    </w:p>
    <w:p w14:paraId="033D3DFB" w14:textId="77777777" w:rsidR="00DF4B34" w:rsidRDefault="00B53B29">
      <w:pPr>
        <w:rPr>
          <w:lang w:val="en-US"/>
        </w:rPr>
      </w:pPr>
      <w:r>
        <w:rPr>
          <w:noProof/>
          <w:lang w:val="ru-RU"/>
        </w:rPr>
        <mc:AlternateContent>
          <mc:Choice Requires="wpg">
            <w:drawing>
              <wp:inline distT="0" distB="0" distL="0" distR="0" wp14:anchorId="00249723" wp14:editId="16C6CAA5">
                <wp:extent cx="6115685" cy="1638935"/>
                <wp:effectExtent l="0" t="0" r="0" b="0"/>
                <wp:docPr id="6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115685" cy="163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81.5pt;height:129.0pt;mso-wrap-distance-left:0.0pt;mso-wrap-distance-top:0.0pt;mso-wrap-distance-right:0.0pt;mso-wrap-distance-bottom:0.0pt;" stroked="f">
                <v:path textboxrect="0,0,0,0"/>
                <v:imagedata r:id="rId26" o:title=""/>
              </v:shape>
            </w:pict>
          </mc:Fallback>
        </mc:AlternateContent>
      </w:r>
    </w:p>
    <w:p w14:paraId="5F7F6E58" w14:textId="77777777" w:rsidR="00DF4B34" w:rsidRDefault="00B53B29">
      <w:pPr>
        <w:rPr>
          <w:lang w:val="ru-RU"/>
        </w:rPr>
      </w:pPr>
      <w:r>
        <w:rPr>
          <w:lang w:val="ru-RU"/>
        </w:rPr>
        <w:t xml:space="preserve">Теперь облачный сервис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готов к настройке для организации работы вашей команды исследователей.</w:t>
      </w:r>
    </w:p>
    <w:p w14:paraId="36B90D99" w14:textId="77777777" w:rsidR="00DF4B34" w:rsidRDefault="00DF4B34">
      <w:pPr>
        <w:pStyle w:val="3"/>
        <w:rPr>
          <w:lang w:val="ru-RU"/>
        </w:rPr>
      </w:pPr>
    </w:p>
    <w:p w14:paraId="744B7913" w14:textId="77777777" w:rsidR="00DF4B34" w:rsidRDefault="00B53B29">
      <w:pPr>
        <w:pStyle w:val="3"/>
        <w:rPr>
          <w:lang w:val="ru-RU"/>
        </w:rPr>
      </w:pPr>
      <w:r>
        <w:rPr>
          <w:lang w:val="ru-RU"/>
        </w:rPr>
        <w:t>Постановка задачи и исходные данные</w:t>
      </w:r>
    </w:p>
    <w:p w14:paraId="0E70CD95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В юнитах 8-11 мы совместно настроим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для работы команды, решающей задачу с площадки соревнований по машинному обучению </w:t>
      </w:r>
      <w:proofErr w:type="spellStart"/>
      <w:r>
        <w:rPr>
          <w:lang w:val="en-US"/>
        </w:rPr>
        <w:t>kaggle</w:t>
      </w:r>
      <w:proofErr w:type="spellEnd"/>
      <w:r>
        <w:rPr>
          <w:lang w:val="ru-RU"/>
        </w:rPr>
        <w:t>.</w:t>
      </w:r>
      <w:r>
        <w:rPr>
          <w:lang w:val="en-US"/>
        </w:rPr>
        <w:t>com</w:t>
      </w:r>
      <w:r>
        <w:rPr>
          <w:lang w:val="ru-RU"/>
        </w:rPr>
        <w:t>. Это самая популярная соревновательная площадка, на которой можно найти как учебные задачи, так и конкурсы с солидным денежным призом. Почти все начинающие исследователи данных и специалисты ML начинают с задачи «</w:t>
      </w:r>
      <w:proofErr w:type="spellStart"/>
      <w:r>
        <w:rPr>
          <w:lang w:val="ru-RU"/>
        </w:rPr>
        <w:t>Titanic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Disaster</w:t>
      </w:r>
      <w:proofErr w:type="spellEnd"/>
      <w:r>
        <w:rPr>
          <w:lang w:val="ru-RU"/>
        </w:rPr>
        <w:t xml:space="preserve">», уже известной вам по предыдущим модулям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это своего рода «</w:t>
      </w:r>
      <w:proofErr w:type="spellStart"/>
      <w:r>
        <w:rPr>
          <w:lang w:val="ru-RU"/>
        </w:rPr>
        <w:t>Hello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world</w:t>
      </w:r>
      <w:proofErr w:type="spellEnd"/>
      <w:r>
        <w:rPr>
          <w:lang w:val="ru-RU"/>
        </w:rPr>
        <w:t>» в машинном обучении и, конечно же, в Интернете можно найти точные ответы на эту задачу. После того, как задача «</w:t>
      </w:r>
      <w:r>
        <w:rPr>
          <w:lang w:val="en-US"/>
        </w:rPr>
        <w:t>Titanic</w:t>
      </w:r>
      <w:r>
        <w:rPr>
          <w:lang w:val="ru-RU"/>
        </w:rPr>
        <w:t xml:space="preserve"> </w:t>
      </w:r>
      <w:r>
        <w:rPr>
          <w:lang w:val="en-US"/>
        </w:rPr>
        <w:t>Disaster</w:t>
      </w:r>
      <w:r>
        <w:rPr>
          <w:lang w:val="ru-RU"/>
        </w:rPr>
        <w:t>» оказалась «</w:t>
      </w:r>
      <w:proofErr w:type="spellStart"/>
      <w:r>
        <w:rPr>
          <w:lang w:val="ru-RU"/>
        </w:rPr>
        <w:t>зарешена</w:t>
      </w:r>
      <w:proofErr w:type="spellEnd"/>
      <w:r>
        <w:rPr>
          <w:lang w:val="ru-RU"/>
        </w:rPr>
        <w:t xml:space="preserve"> до дыр», и по понятным причинам с первой же попытки новые «участники» конкурса «</w:t>
      </w:r>
      <w:proofErr w:type="spellStart"/>
      <w:r>
        <w:rPr>
          <w:lang w:val="ru-RU"/>
        </w:rPr>
        <w:t>Titanic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Disaster</w:t>
      </w:r>
      <w:proofErr w:type="spellEnd"/>
      <w:r>
        <w:rPr>
          <w:lang w:val="ru-RU"/>
        </w:rPr>
        <w:t>» получали 100% результат на неизвестной (закрытой) проверочной выборке, модераторы площадки kaggle.com решили каждый месяц публиковать тренировочный конкурс «</w:t>
      </w:r>
      <w:r>
        <w:rPr>
          <w:lang w:val="en-US"/>
        </w:rPr>
        <w:t>Tabular</w:t>
      </w:r>
      <w:r>
        <w:rPr>
          <w:lang w:val="ru-RU"/>
        </w:rPr>
        <w:t xml:space="preserve"> </w:t>
      </w:r>
      <w:r>
        <w:rPr>
          <w:lang w:val="en-US"/>
        </w:rPr>
        <w:t>Playground</w:t>
      </w:r>
      <w:r>
        <w:rPr>
          <w:lang w:val="ru-RU"/>
        </w:rPr>
        <w:t xml:space="preserve"> </w:t>
      </w:r>
      <w:r>
        <w:rPr>
          <w:lang w:val="en-US"/>
        </w:rPr>
        <w:t>Series</w:t>
      </w:r>
      <w:r>
        <w:rPr>
          <w:lang w:val="ru-RU"/>
        </w:rPr>
        <w:t>», призванного заменить задачу «</w:t>
      </w:r>
      <w:proofErr w:type="spellStart"/>
      <w:r>
        <w:rPr>
          <w:lang w:val="ru-RU"/>
        </w:rPr>
        <w:t>Titanic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Disaster</w:t>
      </w:r>
      <w:proofErr w:type="spellEnd"/>
      <w:r>
        <w:rPr>
          <w:lang w:val="ru-RU"/>
        </w:rPr>
        <w:t xml:space="preserve">». По замыслу создателей эти соревнования хорошо подходят начинающим исследователям данных, поскольку проще, чем реальные соревнования на </w:t>
      </w:r>
      <w:proofErr w:type="spellStart"/>
      <w:r>
        <w:rPr>
          <w:lang w:val="en-US"/>
        </w:rPr>
        <w:t>kaggle</w:t>
      </w:r>
      <w:proofErr w:type="spellEnd"/>
      <w:r>
        <w:rPr>
          <w:lang w:val="ru-RU"/>
        </w:rPr>
        <w:t>.</w:t>
      </w:r>
      <w:r>
        <w:rPr>
          <w:lang w:val="en-US"/>
        </w:rPr>
        <w:t>com</w:t>
      </w:r>
      <w:r>
        <w:rPr>
          <w:lang w:val="ru-RU"/>
        </w:rPr>
        <w:t>, но не такие простые и изученные, как «</w:t>
      </w:r>
      <w:r>
        <w:rPr>
          <w:lang w:val="en-US"/>
        </w:rPr>
        <w:t>Titanic</w:t>
      </w:r>
      <w:r>
        <w:rPr>
          <w:lang w:val="ru-RU"/>
        </w:rPr>
        <w:t xml:space="preserve"> </w:t>
      </w:r>
      <w:r>
        <w:rPr>
          <w:lang w:val="en-US"/>
        </w:rPr>
        <w:t>Disaster</w:t>
      </w:r>
      <w:r>
        <w:rPr>
          <w:lang w:val="ru-RU"/>
        </w:rPr>
        <w:t xml:space="preserve">». Опытным участникам соревнований </w:t>
      </w:r>
      <w:proofErr w:type="spellStart"/>
      <w:r>
        <w:rPr>
          <w:lang w:val="en-US"/>
        </w:rPr>
        <w:t>kaggle</w:t>
      </w:r>
      <w:proofErr w:type="spellEnd"/>
      <w:r>
        <w:rPr>
          <w:lang w:val="ru-RU"/>
        </w:rPr>
        <w:t>.</w:t>
      </w:r>
      <w:r>
        <w:rPr>
          <w:lang w:val="en-US"/>
        </w:rPr>
        <w:t>com</w:t>
      </w:r>
      <w:r>
        <w:rPr>
          <w:lang w:val="ru-RU"/>
        </w:rPr>
        <w:t xml:space="preserve"> такой формат будет не интересен, создатели «</w:t>
      </w:r>
      <w:r>
        <w:rPr>
          <w:lang w:val="en-US"/>
        </w:rPr>
        <w:t>Tabular</w:t>
      </w:r>
      <w:r>
        <w:rPr>
          <w:lang w:val="ru-RU"/>
        </w:rPr>
        <w:t xml:space="preserve"> </w:t>
      </w:r>
      <w:r>
        <w:rPr>
          <w:lang w:val="en-US"/>
        </w:rPr>
        <w:t>Playground</w:t>
      </w:r>
      <w:r>
        <w:rPr>
          <w:lang w:val="ru-RU"/>
        </w:rPr>
        <w:t xml:space="preserve"> </w:t>
      </w:r>
      <w:r>
        <w:rPr>
          <w:lang w:val="en-US"/>
        </w:rPr>
        <w:t>Series</w:t>
      </w:r>
      <w:r>
        <w:rPr>
          <w:lang w:val="ru-RU"/>
        </w:rPr>
        <w:t xml:space="preserve">» просят их не занимать строчки в </w:t>
      </w:r>
      <w:r>
        <w:rPr>
          <w:lang w:val="en-US"/>
        </w:rPr>
        <w:t>leaderboard</w:t>
      </w:r>
      <w:r w:rsidRPr="00B53B29">
        <w:rPr>
          <w:lang w:val="ru-RU"/>
        </w:rPr>
        <w:t>, а дать дорогу новичкам</w:t>
      </w:r>
      <w:r>
        <w:rPr>
          <w:lang w:val="ru-RU"/>
        </w:rPr>
        <w:t xml:space="preserve">. Над задачами могут работать исследовательские команды, но число участников одной команды должно быть не более трех. Каждый месяц в этом соревновании появляется новая задача. Например, задача ноября </w:t>
      </w:r>
      <w:r>
        <w:rPr>
          <w:lang w:val="ru-RU"/>
        </w:rPr>
        <w:lastRenderedPageBreak/>
        <w:t xml:space="preserve">2022 года находится тут: </w:t>
      </w:r>
      <w:hyperlink r:id="rId27" w:tooltip="https://www.kaggle.com/competitions/tabular-playground-series-nov-2022" w:history="1">
        <w:r>
          <w:rPr>
            <w:rStyle w:val="af9"/>
          </w:rPr>
          <w:t>https://www.kaggle.com/competitions/tabular-playground-series-nov-2022</w:t>
        </w:r>
      </w:hyperlink>
      <w:r>
        <w:rPr>
          <w:lang w:val="ru-RU"/>
        </w:rPr>
        <w:t xml:space="preserve">. Предлагаем вам в следующих юнитах объединиться в команды и организовать исследование данных и эксперименты с моделями машинного обучения для того, чтобы попасть в верхние строчки </w:t>
      </w:r>
      <w:r>
        <w:rPr>
          <w:lang w:val="en-US"/>
        </w:rPr>
        <w:t>leaderboard</w:t>
      </w:r>
      <w:r>
        <w:rPr>
          <w:lang w:val="ru-RU"/>
        </w:rPr>
        <w:t xml:space="preserve"> конкурса «</w:t>
      </w:r>
      <w:proofErr w:type="spellStart"/>
      <w:r>
        <w:rPr>
          <w:lang w:val="ru-RU"/>
        </w:rPr>
        <w:t>Tabular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Playground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Series</w:t>
      </w:r>
      <w:proofErr w:type="spellEnd"/>
      <w:r>
        <w:rPr>
          <w:lang w:val="ru-RU"/>
        </w:rPr>
        <w:t>» ноября 2022, следуя инструкциям в следующих юнитах 8-11, а затем самостоятельно применить свои знания на задании «</w:t>
      </w:r>
      <w:proofErr w:type="spellStart"/>
      <w:r>
        <w:rPr>
          <w:lang w:val="ru-RU"/>
        </w:rPr>
        <w:t>Tabular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Playground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Series</w:t>
      </w:r>
      <w:proofErr w:type="spellEnd"/>
      <w:r>
        <w:rPr>
          <w:lang w:val="ru-RU"/>
        </w:rPr>
        <w:t>» от другого месяца 2022 года (по вашему выбору) в командах до трех человек.</w:t>
      </w:r>
    </w:p>
    <w:p w14:paraId="77D38C28" w14:textId="77777777" w:rsidR="00DF4B34" w:rsidRDefault="00DF4B34">
      <w:pPr>
        <w:rPr>
          <w:lang w:val="ru-RU"/>
        </w:rPr>
      </w:pPr>
    </w:p>
    <w:p w14:paraId="09B4C3A9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Каждое соревнование на kaggle.com имеет свой </w:t>
      </w:r>
      <w:proofErr w:type="spellStart"/>
      <w:r>
        <w:rPr>
          <w:lang w:val="ru-RU"/>
        </w:rPr>
        <w:t>датасет</w:t>
      </w:r>
      <w:proofErr w:type="spellEnd"/>
      <w:r>
        <w:rPr>
          <w:lang w:val="ru-RU"/>
        </w:rPr>
        <w:t xml:space="preserve"> (открытую часть для обучения и закрытую часть для оценки предоставленных решений и формирования </w:t>
      </w:r>
      <w:proofErr w:type="spellStart"/>
      <w:r>
        <w:rPr>
          <w:lang w:val="ru-RU"/>
        </w:rPr>
        <w:t>leaderboard</w:t>
      </w:r>
      <w:proofErr w:type="spellEnd"/>
      <w:r>
        <w:rPr>
          <w:lang w:val="ru-RU"/>
        </w:rPr>
        <w:t xml:space="preserve">), детально описанную задачу, метрику для оценки. Также часто присутствует </w:t>
      </w:r>
      <w:proofErr w:type="spellStart"/>
      <w:r>
        <w:rPr>
          <w:lang w:val="ru-RU"/>
        </w:rPr>
        <w:t>baseline</w:t>
      </w:r>
      <w:proofErr w:type="spellEnd"/>
      <w:r>
        <w:rPr>
          <w:lang w:val="ru-RU"/>
        </w:rPr>
        <w:t xml:space="preserve">-решение в виде </w:t>
      </w:r>
      <w:proofErr w:type="spellStart"/>
      <w:r>
        <w:rPr>
          <w:lang w:val="ru-RU"/>
        </w:rPr>
        <w:t>jupyter</w:t>
      </w:r>
      <w:proofErr w:type="spellEnd"/>
      <w:r>
        <w:rPr>
          <w:lang w:val="ru-RU"/>
        </w:rPr>
        <w:t>-ноутбука. В задаче «</w:t>
      </w:r>
      <w:proofErr w:type="spellStart"/>
      <w:r>
        <w:rPr>
          <w:lang w:val="ru-RU"/>
        </w:rPr>
        <w:t>Tabular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Playground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Series</w:t>
      </w:r>
      <w:proofErr w:type="spellEnd"/>
      <w:r>
        <w:rPr>
          <w:lang w:val="ru-RU"/>
        </w:rPr>
        <w:t xml:space="preserve">» ноября 2022 даны результаты работы различных моделей бинарной классификации в 5000 </w:t>
      </w:r>
      <w:r>
        <w:rPr>
          <w:lang w:val="en-US"/>
        </w:rPr>
        <w:t>CSV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>файлах  (</w:t>
      </w:r>
      <w:proofErr w:type="gramEnd"/>
      <w:r>
        <w:rPr>
          <w:lang w:val="ru-RU"/>
        </w:rPr>
        <w:t xml:space="preserve">общий размер 2.9 </w:t>
      </w:r>
      <w:r>
        <w:rPr>
          <w:lang w:val="en-US"/>
        </w:rPr>
        <w:t>Gb</w:t>
      </w:r>
      <w:r>
        <w:rPr>
          <w:lang w:val="ru-RU"/>
        </w:rPr>
        <w:t xml:space="preserve">) и правильная разметка </w:t>
      </w:r>
      <w:r>
        <w:rPr>
          <w:lang w:val="en-US"/>
        </w:rPr>
        <w:t>train</w:t>
      </w:r>
      <w:r>
        <w:rPr>
          <w:lang w:val="ru-RU"/>
        </w:rPr>
        <w:t>_</w:t>
      </w:r>
      <w:r>
        <w:rPr>
          <w:lang w:val="en-US"/>
        </w:rPr>
        <w:t>labels</w:t>
      </w:r>
      <w:r>
        <w:rPr>
          <w:lang w:val="ru-RU"/>
        </w:rPr>
        <w:t>.</w:t>
      </w:r>
      <w:r>
        <w:rPr>
          <w:lang w:val="en-US"/>
        </w:rPr>
        <w:t>csv</w:t>
      </w:r>
      <w:r>
        <w:rPr>
          <w:lang w:val="ru-RU"/>
        </w:rPr>
        <w:t xml:space="preserve"> для первой половины строчек файлов. Необходимо, используя </w:t>
      </w:r>
      <w:proofErr w:type="spellStart"/>
      <w:r>
        <w:rPr>
          <w:lang w:val="ru-RU"/>
        </w:rPr>
        <w:t>блендинг</w:t>
      </w:r>
      <w:proofErr w:type="spellEnd"/>
      <w:r>
        <w:rPr>
          <w:lang w:val="ru-RU"/>
        </w:rPr>
        <w:t xml:space="preserve"> (</w:t>
      </w:r>
      <w:r>
        <w:rPr>
          <w:lang w:val="en-US"/>
        </w:rPr>
        <w:t>blending</w:t>
      </w:r>
      <w:r>
        <w:rPr>
          <w:lang w:val="ru-RU"/>
        </w:rPr>
        <w:t xml:space="preserve">) полученных результатов, постараться улучшить общий результат. Пример построения </w:t>
      </w:r>
      <w:proofErr w:type="spellStart"/>
      <w:r>
        <w:rPr>
          <w:lang w:val="ru-RU"/>
        </w:rPr>
        <w:t>бейзлайна</w:t>
      </w:r>
      <w:proofErr w:type="spellEnd"/>
      <w:r>
        <w:rPr>
          <w:lang w:val="ru-RU"/>
        </w:rPr>
        <w:t xml:space="preserve"> (</w:t>
      </w:r>
      <w:r>
        <w:rPr>
          <w:lang w:val="en-US"/>
        </w:rPr>
        <w:t>baseline</w:t>
      </w:r>
      <w:r>
        <w:rPr>
          <w:lang w:val="ru-RU"/>
        </w:rPr>
        <w:t xml:space="preserve">) с помощью среднего арифметического оценок можно посмотреть тут: </w:t>
      </w:r>
      <w:hyperlink r:id="rId28" w:tooltip="https://www.kaggle.com/code/inversion/simple-blending-example/notebook." w:history="1">
        <w:r>
          <w:rPr>
            <w:rStyle w:val="af9"/>
            <w:lang w:val="ru-RU"/>
          </w:rPr>
          <w:t>https://www.kaggle.com/code/inversion/simple-blending-example/notebook.</w:t>
        </w:r>
      </w:hyperlink>
      <w:r>
        <w:rPr>
          <w:lang w:val="ru-RU"/>
        </w:rPr>
        <w:t xml:space="preserve"> То, как работает </w:t>
      </w:r>
      <w:proofErr w:type="spellStart"/>
      <w:r>
        <w:rPr>
          <w:lang w:val="ru-RU"/>
        </w:rPr>
        <w:t>блендинг</w:t>
      </w:r>
      <w:proofErr w:type="spellEnd"/>
      <w:r>
        <w:rPr>
          <w:lang w:val="ru-RU"/>
        </w:rPr>
        <w:t xml:space="preserve"> (смешивание) моделей машинного обучения, описано во </w:t>
      </w:r>
      <w:r>
        <w:t xml:space="preserve">многих источниках. Например, в простой форме с примерами можно найти описание тут: </w:t>
      </w:r>
      <w:hyperlink r:id="rId29" w:tooltip="https://habr.com/ru/company/skillfactory/blog/531416/" w:history="1">
        <w:r>
          <w:rPr>
            <w:rStyle w:val="af9"/>
            <w:lang w:val="en-US"/>
          </w:rPr>
          <w:t>https</w:t>
        </w:r>
        <w:r w:rsidRPr="00B53B29">
          <w:rPr>
            <w:rStyle w:val="af9"/>
            <w:lang w:val="ru-RU"/>
          </w:rPr>
          <w:t>://</w:t>
        </w:r>
        <w:proofErr w:type="spellStart"/>
        <w:r>
          <w:rPr>
            <w:rStyle w:val="af9"/>
            <w:lang w:val="en-US"/>
          </w:rPr>
          <w:t>habr</w:t>
        </w:r>
        <w:proofErr w:type="spellEnd"/>
        <w:r w:rsidRPr="00B53B29">
          <w:rPr>
            <w:rStyle w:val="af9"/>
            <w:lang w:val="ru-RU"/>
          </w:rPr>
          <w:t>.</w:t>
        </w:r>
        <w:r>
          <w:rPr>
            <w:rStyle w:val="af9"/>
            <w:lang w:val="en-US"/>
          </w:rPr>
          <w:t>com</w:t>
        </w:r>
        <w:r w:rsidRPr="00B53B29">
          <w:rPr>
            <w:rStyle w:val="af9"/>
            <w:lang w:val="ru-RU"/>
          </w:rPr>
          <w:t>/</w:t>
        </w:r>
        <w:proofErr w:type="spellStart"/>
        <w:r>
          <w:rPr>
            <w:rStyle w:val="af9"/>
            <w:lang w:val="en-US"/>
          </w:rPr>
          <w:t>ru</w:t>
        </w:r>
        <w:proofErr w:type="spellEnd"/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company</w:t>
        </w:r>
        <w:r w:rsidRPr="00B53B29">
          <w:rPr>
            <w:rStyle w:val="af9"/>
            <w:lang w:val="ru-RU"/>
          </w:rPr>
          <w:t>/</w:t>
        </w:r>
        <w:proofErr w:type="spellStart"/>
        <w:r>
          <w:rPr>
            <w:rStyle w:val="af9"/>
            <w:lang w:val="en-US"/>
          </w:rPr>
          <w:t>skillfactory</w:t>
        </w:r>
        <w:proofErr w:type="spellEnd"/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blog</w:t>
        </w:r>
        <w:r w:rsidRPr="00B53B29">
          <w:rPr>
            <w:rStyle w:val="af9"/>
            <w:lang w:val="ru-RU"/>
          </w:rPr>
          <w:t>/531416</w:t>
        </w:r>
      </w:hyperlink>
      <w:r>
        <w:rPr>
          <w:lang w:val="ru-RU"/>
        </w:rPr>
        <w:t>.</w:t>
      </w:r>
    </w:p>
    <w:p w14:paraId="76C2D7DF" w14:textId="77777777" w:rsidR="00DF4B34" w:rsidRDefault="00B53B29">
      <w:pPr>
        <w:pStyle w:val="3"/>
        <w:rPr>
          <w:lang w:val="ru-RU"/>
        </w:rPr>
      </w:pPr>
      <w:r>
        <w:rPr>
          <w:lang w:val="ru-RU"/>
        </w:rPr>
        <w:t>Настройка рабочей инфраструктуры</w:t>
      </w:r>
    </w:p>
    <w:p w14:paraId="2BE09008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Будем работать с виртуальной машиной в </w:t>
      </w:r>
      <w:proofErr w:type="spellStart"/>
      <w:r>
        <w:rPr>
          <w:lang w:val="en-US"/>
        </w:rPr>
        <w:t>virtualbox</w:t>
      </w:r>
      <w:proofErr w:type="spellEnd"/>
      <w:r>
        <w:rPr>
          <w:lang w:val="ru-RU"/>
        </w:rPr>
        <w:t xml:space="preserve">, на которую установим ОС </w:t>
      </w:r>
      <w:r>
        <w:rPr>
          <w:lang w:val="en-US"/>
        </w:rPr>
        <w:t>Ubuntu</w:t>
      </w:r>
      <w:r>
        <w:rPr>
          <w:lang w:val="ru-RU"/>
        </w:rPr>
        <w:t xml:space="preserve"> 20.04. Создадим рабочую папку </w:t>
      </w:r>
      <w:proofErr w:type="gramStart"/>
      <w:r>
        <w:rPr>
          <w:lang w:val="ru-RU"/>
        </w:rPr>
        <w:t xml:space="preserve">проекта </w:t>
      </w:r>
      <w:r w:rsidRPr="00B53B29">
        <w:rPr>
          <w:lang w:val="ru-RU"/>
        </w:rPr>
        <w:t>.</w:t>
      </w:r>
      <w:proofErr w:type="gramEnd"/>
      <w:r w:rsidRPr="00B53B29">
        <w:rPr>
          <w:lang w:val="ru-RU"/>
        </w:rPr>
        <w:t>/</w:t>
      </w:r>
      <w:r>
        <w:rPr>
          <w:lang w:val="en-US"/>
        </w:rPr>
        <w:t>projects</w:t>
      </w:r>
      <w:r w:rsidRPr="00B53B29">
        <w:rPr>
          <w:lang w:val="ru-RU"/>
        </w:rPr>
        <w:t>/</w:t>
      </w:r>
      <w:r>
        <w:rPr>
          <w:lang w:val="en-US"/>
        </w:rPr>
        <w:t>TPS</w:t>
      </w:r>
      <w:r>
        <w:rPr>
          <w:lang w:val="ru-RU"/>
        </w:rPr>
        <w:t xml:space="preserve"> (это сокращение от «</w:t>
      </w:r>
      <w:r>
        <w:rPr>
          <w:lang w:val="en-US"/>
        </w:rPr>
        <w:t>Tabular</w:t>
      </w:r>
      <w:r>
        <w:rPr>
          <w:lang w:val="ru-RU"/>
        </w:rPr>
        <w:t xml:space="preserve"> </w:t>
      </w:r>
      <w:r>
        <w:rPr>
          <w:lang w:val="en-US"/>
        </w:rPr>
        <w:t>Playground</w:t>
      </w:r>
      <w:r>
        <w:rPr>
          <w:lang w:val="ru-RU"/>
        </w:rPr>
        <w:t xml:space="preserve"> </w:t>
      </w:r>
      <w:r>
        <w:rPr>
          <w:lang w:val="en-US"/>
        </w:rPr>
        <w:t>Series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»</w:t>
      </w:r>
      <w:r>
        <w:rPr>
          <w:lang w:val="ru-RU"/>
        </w:rPr>
        <w:t xml:space="preserve">) и виртуальное окружение </w:t>
      </w:r>
      <w:proofErr w:type="spellStart"/>
      <w:r>
        <w:rPr>
          <w:lang w:val="en-US"/>
        </w:rPr>
        <w:t>venv</w:t>
      </w:r>
      <w:proofErr w:type="spellEnd"/>
      <w:r w:rsidRPr="00B53B29">
        <w:rPr>
          <w:lang w:val="ru-RU"/>
        </w:rPr>
        <w:t xml:space="preserve"> для установки необходимых библиотек.</w:t>
      </w:r>
    </w:p>
    <w:p w14:paraId="61024CDC" w14:textId="77777777" w:rsidR="00DF4B34" w:rsidRDefault="00B53B29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6358E6DF" wp14:editId="649DD36E">
                <wp:extent cx="6116320" cy="2182495"/>
                <wp:effectExtent l="0" t="0" r="0" b="8255"/>
                <wp:docPr id="7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116320" cy="2182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81.6pt;height:171.8pt;mso-wrap-distance-left:0.0pt;mso-wrap-distance-top:0.0pt;mso-wrap-distance-right:0.0pt;mso-wrap-distance-bottom:0.0pt;" stroked="f">
                <v:path textboxrect="0,0,0,0"/>
                <v:imagedata r:id="rId34" o:title=""/>
              </v:shape>
            </w:pict>
          </mc:Fallback>
        </mc:AlternateContent>
      </w:r>
    </w:p>
    <w:p w14:paraId="304B787A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Если модуль </w:t>
      </w:r>
      <w:proofErr w:type="spellStart"/>
      <w:r>
        <w:rPr>
          <w:lang w:val="en-US"/>
        </w:rPr>
        <w:t>venv</w:t>
      </w:r>
      <w:proofErr w:type="spellEnd"/>
      <w:r>
        <w:rPr>
          <w:lang w:val="ru-RU"/>
        </w:rPr>
        <w:t xml:space="preserve"> не установлен, это можно решить командой</w:t>
      </w:r>
    </w:p>
    <w:p w14:paraId="5A59B104" w14:textId="77777777" w:rsidR="00DF4B34" w:rsidRPr="00B53B29" w:rsidRDefault="00B53B29">
      <w:pPr>
        <w:ind w:firstLine="713"/>
        <w:rPr>
          <w:b/>
          <w:lang w:val="ru-RU"/>
        </w:rPr>
      </w:pPr>
      <w:proofErr w:type="spellStart"/>
      <w:r>
        <w:rPr>
          <w:b/>
          <w:lang w:val="en-US"/>
        </w:rPr>
        <w:t>sudo</w:t>
      </w:r>
      <w:proofErr w:type="spellEnd"/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apt</w:t>
      </w:r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install</w:t>
      </w:r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python</w:t>
      </w:r>
      <w:r w:rsidRPr="00B53B29">
        <w:rPr>
          <w:b/>
          <w:lang w:val="ru-RU"/>
        </w:rPr>
        <w:t>3.8-</w:t>
      </w:r>
      <w:proofErr w:type="spellStart"/>
      <w:r>
        <w:rPr>
          <w:b/>
          <w:lang w:val="en-US"/>
        </w:rPr>
        <w:t>venv</w:t>
      </w:r>
      <w:proofErr w:type="spellEnd"/>
    </w:p>
    <w:p w14:paraId="3DE8D858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Она пригодится, если у вас используется </w:t>
      </w:r>
      <w:proofErr w:type="spellStart"/>
      <w:r>
        <w:rPr>
          <w:lang w:val="ru-RU"/>
        </w:rPr>
        <w:t>python</w:t>
      </w:r>
      <w:proofErr w:type="spellEnd"/>
      <w:r>
        <w:rPr>
          <w:lang w:val="ru-RU"/>
        </w:rPr>
        <w:t xml:space="preserve"> версии 3.8. Еще вы можете подобрать установку для вашей конкретной версии интерпретатора </w:t>
      </w:r>
      <w:proofErr w:type="spellStart"/>
      <w:r>
        <w:rPr>
          <w:lang w:val="ru-RU"/>
        </w:rPr>
        <w:t>python</w:t>
      </w:r>
      <w:proofErr w:type="spellEnd"/>
      <w:r>
        <w:rPr>
          <w:lang w:val="ru-RU"/>
        </w:rPr>
        <w:t>.</w:t>
      </w:r>
    </w:p>
    <w:p w14:paraId="28C08568" w14:textId="77777777" w:rsidR="00DF4B34" w:rsidRDefault="00B53B29">
      <w:pPr>
        <w:rPr>
          <w:lang w:val="ru-RU"/>
        </w:rPr>
      </w:pPr>
      <w:r>
        <w:rPr>
          <w:lang w:val="ru-RU"/>
        </w:rPr>
        <w:t>После этого создаем папку виртуального окружения и запускаем его</w:t>
      </w:r>
    </w:p>
    <w:p w14:paraId="7CCAADA9" w14:textId="77777777" w:rsidR="00DF4B34" w:rsidRDefault="00B53B29">
      <w:pPr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g">
            <w:drawing>
              <wp:inline distT="0" distB="0" distL="0" distR="0" wp14:anchorId="15C50DE3" wp14:editId="43B278A9">
                <wp:extent cx="6116320" cy="1164590"/>
                <wp:effectExtent l="0" t="0" r="0" b="0"/>
                <wp:docPr id="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116320" cy="1164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81.6pt;height:91.7pt;mso-wrap-distance-left:0.0pt;mso-wrap-distance-top:0.0pt;mso-wrap-distance-right:0.0pt;mso-wrap-distance-bottom:0.0pt;" stroked="f">
                <v:path textboxrect="0,0,0,0"/>
                <v:imagedata r:id="rId36" o:title=""/>
              </v:shape>
            </w:pict>
          </mc:Fallback>
        </mc:AlternateContent>
      </w:r>
    </w:p>
    <w:p w14:paraId="06752628" w14:textId="77777777" w:rsidR="00DF4B34" w:rsidRDefault="00B53B29">
      <w:pPr>
        <w:rPr>
          <w:lang w:val="ru-RU"/>
        </w:rPr>
      </w:pPr>
      <w:r>
        <w:rPr>
          <w:lang w:val="ru-RU"/>
        </w:rPr>
        <w:t xml:space="preserve">Теперь давайте в этом виртуальном окружении установим пользовательское окружение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с помощью команды</w:t>
      </w:r>
    </w:p>
    <w:p w14:paraId="57458673" w14:textId="77777777" w:rsidR="00DF4B34" w:rsidRPr="00B53B29" w:rsidRDefault="00B53B29">
      <w:pPr>
        <w:ind w:firstLine="713"/>
        <w:rPr>
          <w:b/>
          <w:lang w:val="ru-RU"/>
        </w:rPr>
      </w:pPr>
      <w:r>
        <w:rPr>
          <w:b/>
          <w:lang w:val="en-US"/>
        </w:rPr>
        <w:t>pip</w:t>
      </w:r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install</w:t>
      </w:r>
      <w:r w:rsidRPr="00B53B29">
        <w:rPr>
          <w:b/>
          <w:lang w:val="ru-RU"/>
        </w:rPr>
        <w:t xml:space="preserve"> </w:t>
      </w:r>
      <w:proofErr w:type="spellStart"/>
      <w:r>
        <w:rPr>
          <w:b/>
          <w:lang w:val="en-US"/>
        </w:rPr>
        <w:t>clearml</w:t>
      </w:r>
      <w:proofErr w:type="spellEnd"/>
    </w:p>
    <w:p w14:paraId="2143D347" w14:textId="77777777" w:rsidR="00DF4B34" w:rsidRDefault="00DF4B34">
      <w:pPr>
        <w:rPr>
          <w:lang w:val="ru-RU"/>
        </w:rPr>
      </w:pPr>
    </w:p>
    <w:p w14:paraId="420D1B0B" w14:textId="77777777" w:rsidR="00DF4B34" w:rsidRPr="00B53B29" w:rsidRDefault="00B53B29">
      <w:pPr>
        <w:rPr>
          <w:lang w:val="ru-RU"/>
        </w:rPr>
      </w:pPr>
      <w:r>
        <w:rPr>
          <w:lang w:val="ru-RU"/>
        </w:rPr>
        <w:t xml:space="preserve">Кроме того, вы можете посмотреть новые добавленные исполняемые скрипты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, добавленные в папку </w:t>
      </w:r>
      <w:proofErr w:type="spellStart"/>
      <w:r>
        <w:rPr>
          <w:lang w:val="en-US"/>
        </w:rPr>
        <w:t>venv</w:t>
      </w:r>
      <w:proofErr w:type="spellEnd"/>
      <w:r>
        <w:rPr>
          <w:lang w:val="ru-RU"/>
        </w:rPr>
        <w:t>/</w:t>
      </w:r>
      <w:r>
        <w:rPr>
          <w:lang w:val="en-US"/>
        </w:rPr>
        <w:t>bin</w:t>
      </w:r>
    </w:p>
    <w:p w14:paraId="0BD33D15" w14:textId="77777777" w:rsidR="00DF4B34" w:rsidRDefault="00B53B29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0CBB1E7" wp14:editId="1174C1D7">
                <wp:extent cx="6115050" cy="838200"/>
                <wp:effectExtent l="0" t="0" r="0" b="0"/>
                <wp:docPr id="9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11505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81.5pt;height:66.0pt;mso-wrap-distance-left:0.0pt;mso-wrap-distance-top:0.0pt;mso-wrap-distance-right:0.0pt;mso-wrap-distance-bottom:0.0pt;" stroked="f">
                <v:path textboxrect="0,0,0,0"/>
                <v:imagedata r:id="rId38" o:title=""/>
              </v:shape>
            </w:pict>
          </mc:Fallback>
        </mc:AlternateContent>
      </w:r>
    </w:p>
    <w:p w14:paraId="41DAF811" w14:textId="77777777" w:rsidR="00DF4B34" w:rsidRDefault="00DF4B34">
      <w:pPr>
        <w:rPr>
          <w:lang w:val="en-US"/>
        </w:rPr>
      </w:pPr>
    </w:p>
    <w:p w14:paraId="086B68D0" w14:textId="77777777" w:rsidR="00DF4B34" w:rsidRDefault="00B53B29">
      <w:pPr>
        <w:rPr>
          <w:lang w:val="ru-RU"/>
        </w:rPr>
      </w:pPr>
      <w:r>
        <w:rPr>
          <w:lang w:val="ru-RU"/>
        </w:rPr>
        <w:t>Назначение этих скриптов-команд</w:t>
      </w:r>
    </w:p>
    <w:p w14:paraId="1BA0B5BA" w14:textId="77777777" w:rsidR="00DF4B34" w:rsidRDefault="00B53B29" w:rsidP="00093E8A">
      <w:pPr>
        <w:pStyle w:val="af7"/>
        <w:numPr>
          <w:ilvl w:val="0"/>
          <w:numId w:val="7"/>
        </w:numPr>
        <w:rPr>
          <w:lang w:val="ru-RU"/>
        </w:rPr>
      </w:pP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>-</w:t>
      </w:r>
      <w:proofErr w:type="spellStart"/>
      <w:r>
        <w:rPr>
          <w:lang w:val="en-US"/>
        </w:rPr>
        <w:t>init</w:t>
      </w:r>
      <w:proofErr w:type="spellEnd"/>
      <w:r>
        <w:rPr>
          <w:lang w:val="ru-RU"/>
        </w:rPr>
        <w:t xml:space="preserve"> — присоединение к серверу,</w:t>
      </w:r>
    </w:p>
    <w:p w14:paraId="7F6862F4" w14:textId="77777777" w:rsidR="00DF4B34" w:rsidRDefault="00B53B29" w:rsidP="00093E8A">
      <w:pPr>
        <w:pStyle w:val="af7"/>
        <w:numPr>
          <w:ilvl w:val="0"/>
          <w:numId w:val="7"/>
        </w:numPr>
        <w:rPr>
          <w:lang w:val="ru-RU"/>
        </w:rPr>
      </w:pP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>-</w:t>
      </w:r>
      <w:r>
        <w:rPr>
          <w:lang w:val="en-US"/>
        </w:rPr>
        <w:t>data</w:t>
      </w:r>
      <w:r>
        <w:rPr>
          <w:lang w:val="ru-RU"/>
        </w:rPr>
        <w:t xml:space="preserve"> — работа с данными,</w:t>
      </w:r>
    </w:p>
    <w:p w14:paraId="62A9284B" w14:textId="77777777" w:rsidR="00DF4B34" w:rsidRDefault="00B53B29" w:rsidP="00093E8A">
      <w:pPr>
        <w:pStyle w:val="af7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clearml</w:t>
      </w:r>
      <w:proofErr w:type="spellEnd"/>
      <w:r>
        <w:rPr>
          <w:lang w:val="en-US"/>
        </w:rPr>
        <w:t xml:space="preserve">-param-search </w:t>
      </w:r>
      <w:r w:rsidRPr="00B53B29">
        <w:rPr>
          <w:rFonts w:ascii="Liberation Sans" w:eastAsia="Liberation Sans" w:hAnsi="Liberation Sans" w:cs="Liberation Sans"/>
          <w:color w:val="4D5156"/>
          <w:sz w:val="21"/>
          <w:highlight w:val="white"/>
          <w:lang w:val="en-US"/>
        </w:rPr>
        <w:t>—</w:t>
      </w:r>
      <w:r>
        <w:rPr>
          <w:lang w:val="en-US"/>
        </w:rPr>
        <w:t xml:space="preserve"> </w:t>
      </w:r>
      <w:r>
        <w:rPr>
          <w:lang w:val="ru-RU"/>
        </w:rPr>
        <w:t>поиск</w:t>
      </w:r>
      <w:r>
        <w:rPr>
          <w:lang w:val="en-US"/>
        </w:rPr>
        <w:t xml:space="preserve"> </w:t>
      </w:r>
      <w:r>
        <w:rPr>
          <w:lang w:val="ru-RU"/>
        </w:rPr>
        <w:t>параметров</w:t>
      </w:r>
      <w:r>
        <w:rPr>
          <w:lang w:val="en-US"/>
        </w:rPr>
        <w:t>,</w:t>
      </w:r>
    </w:p>
    <w:p w14:paraId="0E7BB69E" w14:textId="77777777" w:rsidR="00DF4B34" w:rsidRDefault="00B53B29" w:rsidP="00093E8A">
      <w:pPr>
        <w:pStyle w:val="af7"/>
        <w:numPr>
          <w:ilvl w:val="0"/>
          <w:numId w:val="7"/>
        </w:numPr>
        <w:rPr>
          <w:lang w:val="ru-RU"/>
        </w:rPr>
      </w:pP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>-</w:t>
      </w:r>
      <w:r>
        <w:rPr>
          <w:lang w:val="en-US"/>
        </w:rPr>
        <w:t>task</w:t>
      </w:r>
      <w:r>
        <w:rPr>
          <w:lang w:val="ru-RU"/>
        </w:rPr>
        <w:t xml:space="preserve">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работа с задачами.</w:t>
      </w:r>
    </w:p>
    <w:p w14:paraId="3B19780E" w14:textId="77777777" w:rsidR="00DF4B34" w:rsidRDefault="00DF4B34">
      <w:pPr>
        <w:rPr>
          <w:lang w:val="ru-RU"/>
        </w:rPr>
      </w:pPr>
    </w:p>
    <w:p w14:paraId="5B1F94D0" w14:textId="77777777" w:rsidR="00DF4B34" w:rsidRDefault="00B53B29">
      <w:pPr>
        <w:rPr>
          <w:lang w:val="ru-RU"/>
        </w:rPr>
      </w:pPr>
      <w:r>
        <w:rPr>
          <w:lang w:val="ru-RU"/>
        </w:rPr>
        <w:t>Давайте подключимся к настроенному нами облачному серверу app.clear.ml, для этого перейдем во вкладке «Профиль» в «</w:t>
      </w:r>
      <w:proofErr w:type="spellStart"/>
      <w:r>
        <w:rPr>
          <w:lang w:val="ru-RU"/>
        </w:rPr>
        <w:t>Settings</w:t>
      </w:r>
      <w:proofErr w:type="spellEnd"/>
      <w:r>
        <w:rPr>
          <w:lang w:val="ru-RU"/>
        </w:rPr>
        <w:t>» (настройки)</w:t>
      </w:r>
    </w:p>
    <w:p w14:paraId="659CE6B2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3CFD31" wp14:editId="09CA2176">
                <wp:extent cx="1820250" cy="2087715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502342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1820248" cy="2087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43.3pt;height:164.4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</w:p>
    <w:p w14:paraId="4F4B3386" w14:textId="77777777" w:rsidR="00DF4B34" w:rsidRPr="00B53B29" w:rsidRDefault="00B53B29">
      <w:pPr>
        <w:jc w:val="left"/>
        <w:rPr>
          <w:lang w:val="en-US"/>
        </w:rPr>
      </w:pPr>
      <w:r>
        <w:rPr>
          <w:lang w:val="ru-RU"/>
        </w:rPr>
        <w:t>после</w:t>
      </w:r>
      <w:r w:rsidRPr="00B53B29">
        <w:rPr>
          <w:lang w:val="en-US"/>
        </w:rPr>
        <w:t xml:space="preserve"> </w:t>
      </w:r>
      <w:r>
        <w:rPr>
          <w:lang w:val="ru-RU"/>
        </w:rPr>
        <w:t>чего</w:t>
      </w:r>
      <w:r w:rsidRPr="00B53B29">
        <w:rPr>
          <w:lang w:val="en-US"/>
        </w:rPr>
        <w:t xml:space="preserve"> </w:t>
      </w:r>
      <w:r>
        <w:rPr>
          <w:lang w:val="ru-RU"/>
        </w:rPr>
        <w:t>во</w:t>
      </w:r>
      <w:r w:rsidRPr="00B53B29">
        <w:rPr>
          <w:lang w:val="en-US"/>
        </w:rPr>
        <w:t xml:space="preserve"> </w:t>
      </w:r>
      <w:r>
        <w:rPr>
          <w:lang w:val="ru-RU"/>
        </w:rPr>
        <w:t>вкладке</w:t>
      </w:r>
      <w:r w:rsidRPr="00B53B29">
        <w:rPr>
          <w:lang w:val="en-US"/>
        </w:rPr>
        <w:t xml:space="preserve"> «Workspace» </w:t>
      </w:r>
      <w:r>
        <w:rPr>
          <w:lang w:val="ru-RU"/>
        </w:rPr>
        <w:t>выберем</w:t>
      </w:r>
      <w:r w:rsidRPr="00B53B29">
        <w:rPr>
          <w:lang w:val="en-US"/>
        </w:rPr>
        <w:t xml:space="preserve"> «Create new credentials»</w:t>
      </w:r>
    </w:p>
    <w:p w14:paraId="130474FF" w14:textId="77777777" w:rsidR="00DF4B34" w:rsidRDefault="00B53B29">
      <w:pPr>
        <w:jc w:val="left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726B7C" wp14:editId="02922FB2">
                <wp:extent cx="6121400" cy="2631675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687304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121399" cy="2631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82.0pt;height:207.2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</w:p>
    <w:p w14:paraId="2D0921E5" w14:textId="77777777" w:rsidR="00DF4B34" w:rsidRDefault="00B53B29">
      <w:pPr>
        <w:jc w:val="left"/>
        <w:rPr>
          <w:lang w:val="ru-RU"/>
        </w:rPr>
      </w:pPr>
      <w:r>
        <w:rPr>
          <w:lang w:val="ru-RU"/>
        </w:rPr>
        <w:t xml:space="preserve">И в открывшемся окне скопируем данные, которые нужно будет записать в консоль рабочей машины после вызова </w:t>
      </w:r>
      <w:proofErr w:type="spellStart"/>
      <w:r>
        <w:rPr>
          <w:lang w:val="ru-RU"/>
        </w:rPr>
        <w:t>clearml-init</w:t>
      </w:r>
      <w:proofErr w:type="spellEnd"/>
      <w:r>
        <w:rPr>
          <w:lang w:val="ru-RU"/>
        </w:rPr>
        <w:t>.</w:t>
      </w:r>
    </w:p>
    <w:p w14:paraId="52661E10" w14:textId="77777777" w:rsidR="00DF4B34" w:rsidRDefault="00DF4B34">
      <w:pPr>
        <w:jc w:val="left"/>
        <w:rPr>
          <w:lang w:val="ru-RU"/>
        </w:rPr>
      </w:pPr>
    </w:p>
    <w:p w14:paraId="329C3DC8" w14:textId="77777777" w:rsidR="00DF4B34" w:rsidRDefault="00DF4B34">
      <w:pPr>
        <w:jc w:val="left"/>
      </w:pPr>
    </w:p>
    <w:p w14:paraId="2EFADFB3" w14:textId="77777777" w:rsidR="00DF4B34" w:rsidRDefault="00B53B29">
      <w:pPr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D3C6341" wp14:editId="50B8992B">
                <wp:extent cx="6121400" cy="200715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518995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121399" cy="2007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82.0pt;height:158.0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</w:p>
    <w:p w14:paraId="696498C9" w14:textId="77777777" w:rsidR="00DF4B34" w:rsidRDefault="00DF4B34">
      <w:pPr>
        <w:jc w:val="left"/>
        <w:rPr>
          <w:lang w:val="ru-RU"/>
        </w:rPr>
      </w:pPr>
    </w:p>
    <w:p w14:paraId="53465127" w14:textId="77777777" w:rsidR="00DF4B34" w:rsidRDefault="00B53B29">
      <w:pPr>
        <w:jc w:val="left"/>
        <w:rPr>
          <w:lang w:val="ru-RU"/>
        </w:rPr>
      </w:pPr>
      <w:r>
        <w:rPr>
          <w:lang w:val="ru-RU"/>
        </w:rPr>
        <w:t>После добавления этих данных рабочая машина подключается к облачному сервису app.clear.ml</w:t>
      </w:r>
    </w:p>
    <w:p w14:paraId="4BA421DB" w14:textId="77777777" w:rsidR="00DF4B34" w:rsidRDefault="00B53B29">
      <w:pPr>
        <w:ind w:left="0"/>
        <w:jc w:val="left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54D8EE52" wp14:editId="213BA89E">
                <wp:extent cx="6046175" cy="2015392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84556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046174" cy="20153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76.1pt;height:158.7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</w:p>
    <w:p w14:paraId="72B39C7B" w14:textId="77777777" w:rsidR="00DF4B34" w:rsidRDefault="00DF4B34">
      <w:pPr>
        <w:rPr>
          <w:lang w:val="ru-RU"/>
        </w:rPr>
      </w:pPr>
    </w:p>
    <w:p w14:paraId="6F871749" w14:textId="77777777" w:rsidR="00DF4B34" w:rsidRDefault="00B53B29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C06D4C" wp14:editId="592DC36A">
                <wp:extent cx="6121400" cy="1923868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9771535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121399" cy="1923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82.0pt;height:151.5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</w:p>
    <w:p w14:paraId="2C954E6C" w14:textId="77777777" w:rsidR="00DF4B34" w:rsidRDefault="00DF4B34">
      <w:pPr>
        <w:rPr>
          <w:lang w:val="ru-RU"/>
        </w:rPr>
      </w:pPr>
    </w:p>
    <w:p w14:paraId="76EE454C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Далее вам понадобится писать и редактировать программный код, поэтому подключите редактор </w:t>
      </w:r>
      <w:proofErr w:type="spellStart"/>
      <w:r>
        <w:rPr>
          <w:lang w:val="ru-RU"/>
        </w:rPr>
        <w:t>VSCode</w:t>
      </w:r>
      <w:proofErr w:type="spellEnd"/>
      <w:r>
        <w:rPr>
          <w:lang w:val="ru-RU"/>
        </w:rPr>
        <w:t xml:space="preserve"> к виртуальной машине через прокинутый сетевой порт </w:t>
      </w:r>
      <w:proofErr w:type="spellStart"/>
      <w:r>
        <w:rPr>
          <w:lang w:val="ru-RU"/>
        </w:rPr>
        <w:t>virtualbox</w:t>
      </w:r>
      <w:proofErr w:type="spellEnd"/>
      <w:r>
        <w:rPr>
          <w:lang w:val="ru-RU"/>
        </w:rPr>
        <w:t xml:space="preserve"> с помощью SSH, как мы это делали ранее в предыдущих юнитах. Не забудьте установить </w:t>
      </w:r>
      <w:proofErr w:type="spellStart"/>
      <w:r>
        <w:rPr>
          <w:lang w:val="ru-RU"/>
        </w:rPr>
        <w:t>ssh</w:t>
      </w:r>
      <w:proofErr w:type="spellEnd"/>
      <w:r>
        <w:rPr>
          <w:lang w:val="ru-RU"/>
        </w:rPr>
        <w:t xml:space="preserve"> сервер на виртуальную машину с помощью команды</w:t>
      </w:r>
    </w:p>
    <w:p w14:paraId="2DE55A10" w14:textId="77777777" w:rsidR="00DF4B34" w:rsidRPr="00B53B29" w:rsidRDefault="00B53B29">
      <w:pPr>
        <w:ind w:firstLine="713"/>
        <w:rPr>
          <w:b/>
          <w:bCs/>
          <w:lang w:val="en-US"/>
        </w:rPr>
      </w:pPr>
      <w:proofErr w:type="spellStart"/>
      <w:r w:rsidRPr="00B53B29">
        <w:rPr>
          <w:b/>
          <w:bCs/>
          <w:lang w:val="en-US"/>
        </w:rPr>
        <w:t>sudo</w:t>
      </w:r>
      <w:proofErr w:type="spellEnd"/>
      <w:r w:rsidRPr="00B53B29">
        <w:rPr>
          <w:b/>
          <w:bCs/>
          <w:lang w:val="en-US"/>
        </w:rPr>
        <w:t xml:space="preserve"> apt-get install </w:t>
      </w:r>
      <w:proofErr w:type="spellStart"/>
      <w:r w:rsidRPr="00B53B29">
        <w:rPr>
          <w:b/>
          <w:bCs/>
          <w:lang w:val="en-US"/>
        </w:rPr>
        <w:t>openssh</w:t>
      </w:r>
      <w:proofErr w:type="spellEnd"/>
      <w:r w:rsidRPr="00B53B29">
        <w:rPr>
          <w:b/>
          <w:bCs/>
          <w:lang w:val="en-US"/>
        </w:rPr>
        <w:t>-server</w:t>
      </w:r>
    </w:p>
    <w:p w14:paraId="52BCEF8D" w14:textId="77777777" w:rsidR="00DF4B34" w:rsidRDefault="00B53B29">
      <w:pPr>
        <w:rPr>
          <w:lang w:val="ru-RU"/>
        </w:rPr>
      </w:pPr>
      <w:r>
        <w:rPr>
          <w:lang w:val="ru-RU"/>
        </w:rPr>
        <w:t>и проверить его текущий статус</w:t>
      </w:r>
    </w:p>
    <w:p w14:paraId="353EE8F6" w14:textId="77777777" w:rsidR="00DF4B34" w:rsidRDefault="00B53B29">
      <w:pPr>
        <w:jc w:val="center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4BAEAC4C" wp14:editId="0714C3F1">
                <wp:extent cx="3830025" cy="1065654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001630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3830024" cy="1065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01.6pt;height:83.9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</w:p>
    <w:p w14:paraId="497BFF0E" w14:textId="77777777" w:rsidR="00DF4B34" w:rsidRDefault="00B53B29">
      <w:pPr>
        <w:rPr>
          <w:lang w:val="ru-RU"/>
        </w:rPr>
      </w:pPr>
      <w:r>
        <w:rPr>
          <w:lang w:val="ru-RU"/>
        </w:rPr>
        <w:t xml:space="preserve">В итоге рабочая папка в </w:t>
      </w:r>
      <w:proofErr w:type="spellStart"/>
      <w:r>
        <w:rPr>
          <w:lang w:val="ru-RU"/>
        </w:rPr>
        <w:t>Visual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Studio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Code</w:t>
      </w:r>
      <w:proofErr w:type="spellEnd"/>
      <w:r>
        <w:rPr>
          <w:lang w:val="ru-RU"/>
        </w:rPr>
        <w:t xml:space="preserve"> проекта должна выглядеть так:</w:t>
      </w:r>
    </w:p>
    <w:p w14:paraId="34F4A62F" w14:textId="77777777" w:rsidR="00DF4B34" w:rsidRDefault="00B53B29">
      <w:pPr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42ADB058" wp14:editId="1C52F7DD">
                <wp:extent cx="4114800" cy="3019425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730569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114800" cy="3019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24.0pt;height:237.8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</w:p>
    <w:p w14:paraId="28983AB5" w14:textId="77777777" w:rsidR="00DF4B34" w:rsidRDefault="00B53B29">
      <w:pPr>
        <w:rPr>
          <w:lang w:val="ru-RU"/>
        </w:rPr>
      </w:pPr>
      <w:r>
        <w:rPr>
          <w:lang w:val="ru-RU"/>
        </w:rPr>
        <w:t xml:space="preserve">Теперь сюда мы можем добавлять код. </w:t>
      </w:r>
      <w:r>
        <w:rPr>
          <w:lang w:val="en-US"/>
        </w:rPr>
        <w:t>Pip</w:t>
      </w:r>
      <w:r>
        <w:rPr>
          <w:lang w:val="ru-RU"/>
        </w:rPr>
        <w:t xml:space="preserve"> пакет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позволяет сделать </w:t>
      </w:r>
      <w:r>
        <w:rPr>
          <w:lang w:val="en-US"/>
        </w:rPr>
        <w:t>python</w:t>
      </w:r>
      <w:r>
        <w:rPr>
          <w:lang w:val="ru-RU"/>
        </w:rPr>
        <w:t xml:space="preserve"> код видимым в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сервере с помощью «двух строчек кода». Вот эти строчки, добавляемые в код </w:t>
      </w:r>
      <w:r>
        <w:rPr>
          <w:lang w:val="en-US"/>
        </w:rPr>
        <w:t>python</w:t>
      </w:r>
      <w:r w:rsidRPr="00B53B29">
        <w:rPr>
          <w:lang w:val="ru-RU"/>
        </w:rPr>
        <w:t xml:space="preserve"> скрипта</w:t>
      </w:r>
      <w:r>
        <w:rPr>
          <w:lang w:val="ru-RU"/>
        </w:rPr>
        <w:t>:</w:t>
      </w:r>
    </w:p>
    <w:p w14:paraId="7310FF3A" w14:textId="77777777" w:rsidR="00DF4B34" w:rsidRPr="00B53B29" w:rsidRDefault="00B53B29">
      <w:pPr>
        <w:ind w:firstLine="713"/>
        <w:rPr>
          <w:b/>
          <w:lang w:val="ru-RU"/>
        </w:rPr>
      </w:pPr>
      <w:r>
        <w:rPr>
          <w:b/>
          <w:lang w:val="en-US"/>
        </w:rPr>
        <w:t>from</w:t>
      </w:r>
      <w:r w:rsidRPr="00B53B29">
        <w:rPr>
          <w:b/>
          <w:lang w:val="ru-RU"/>
        </w:rPr>
        <w:t xml:space="preserve"> </w:t>
      </w:r>
      <w:proofErr w:type="spellStart"/>
      <w:r>
        <w:rPr>
          <w:b/>
          <w:lang w:val="en-US"/>
        </w:rPr>
        <w:t>clearml</w:t>
      </w:r>
      <w:proofErr w:type="spellEnd"/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import</w:t>
      </w:r>
      <w:r w:rsidRPr="00B53B29">
        <w:rPr>
          <w:b/>
          <w:lang w:val="ru-RU"/>
        </w:rPr>
        <w:t xml:space="preserve"> </w:t>
      </w:r>
      <w:r>
        <w:rPr>
          <w:b/>
          <w:lang w:val="en-US"/>
        </w:rPr>
        <w:t>Task</w:t>
      </w:r>
    </w:p>
    <w:p w14:paraId="6E1C4D3A" w14:textId="77777777" w:rsidR="00DF4B34" w:rsidRDefault="00B53B29">
      <w:pPr>
        <w:ind w:firstLine="713"/>
        <w:rPr>
          <w:b/>
          <w:lang w:val="en-US"/>
        </w:rPr>
      </w:pPr>
      <w:r>
        <w:rPr>
          <w:b/>
          <w:lang w:val="en-US"/>
        </w:rPr>
        <w:t xml:space="preserve">task = </w:t>
      </w:r>
      <w:proofErr w:type="spellStart"/>
      <w:r>
        <w:rPr>
          <w:b/>
          <w:lang w:val="en-US"/>
        </w:rPr>
        <w:t>Task.init</w:t>
      </w:r>
      <w:proofErr w:type="spellEnd"/>
      <w:r>
        <w:rPr>
          <w:b/>
          <w:lang w:val="en-US"/>
        </w:rPr>
        <w:t>(</w:t>
      </w:r>
      <w:proofErr w:type="spellStart"/>
      <w:r>
        <w:rPr>
          <w:b/>
          <w:lang w:val="en-US"/>
        </w:rPr>
        <w:t>project_name</w:t>
      </w:r>
      <w:proofErr w:type="spellEnd"/>
      <w:proofErr w:type="gramStart"/>
      <w:r>
        <w:rPr>
          <w:b/>
          <w:lang w:val="en-US"/>
        </w:rPr>
        <w:t>=”</w:t>
      </w:r>
      <w:proofErr w:type="spellStart"/>
      <w:r>
        <w:rPr>
          <w:b/>
          <w:lang w:val="en-US"/>
        </w:rPr>
        <w:t>имя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проекта</w:t>
      </w:r>
      <w:proofErr w:type="spellEnd"/>
      <w:r>
        <w:rPr>
          <w:b/>
          <w:lang w:val="en-US"/>
        </w:rPr>
        <w:t xml:space="preserve">”, </w:t>
      </w:r>
      <w:proofErr w:type="spellStart"/>
      <w:r>
        <w:rPr>
          <w:b/>
          <w:lang w:val="en-US"/>
        </w:rPr>
        <w:t>task_name</w:t>
      </w:r>
      <w:proofErr w:type="spellEnd"/>
      <w:r>
        <w:rPr>
          <w:b/>
          <w:lang w:val="en-US"/>
        </w:rPr>
        <w:t>=”</w:t>
      </w:r>
      <w:proofErr w:type="spellStart"/>
      <w:r>
        <w:rPr>
          <w:b/>
          <w:lang w:val="en-US"/>
        </w:rPr>
        <w:t>имя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задачи</w:t>
      </w:r>
      <w:proofErr w:type="spellEnd"/>
      <w:r>
        <w:rPr>
          <w:b/>
          <w:lang w:val="en-US"/>
        </w:rPr>
        <w:t>”)</w:t>
      </w:r>
    </w:p>
    <w:p w14:paraId="4ECB9F55" w14:textId="77777777" w:rsidR="00DF4B34" w:rsidRPr="00B53B29" w:rsidRDefault="00B53B29">
      <w:pPr>
        <w:rPr>
          <w:lang w:val="ru-RU"/>
        </w:rPr>
      </w:pPr>
      <w:r w:rsidRPr="00B53B29">
        <w:rPr>
          <w:lang w:val="ru-RU"/>
        </w:rPr>
        <w:lastRenderedPageBreak/>
        <w:t xml:space="preserve">Давайте создадим простой скрипт, возможно, для его выполнения вам понадобится установить в виртуальном окружении </w:t>
      </w:r>
      <w:proofErr w:type="spellStart"/>
      <w:r>
        <w:rPr>
          <w:lang w:val="en-US"/>
        </w:rPr>
        <w:t>venv</w:t>
      </w:r>
      <w:proofErr w:type="spellEnd"/>
      <w:r w:rsidRPr="00B53B29">
        <w:rPr>
          <w:lang w:val="ru-RU"/>
        </w:rPr>
        <w:t xml:space="preserve"> соответствующие библиотеки</w:t>
      </w:r>
    </w:p>
    <w:p w14:paraId="74AC640E" w14:textId="77777777" w:rsidR="00DF4B34" w:rsidRDefault="00B53B29">
      <w:pPr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35FB8F3C" wp14:editId="0EB2C23F">
                <wp:extent cx="6121400" cy="2134890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2651305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121399" cy="2134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82.0pt;height:168.1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</w:p>
    <w:p w14:paraId="148767AC" w14:textId="77777777" w:rsidR="00DF4B34" w:rsidRDefault="00DF4B34">
      <w:pPr>
        <w:ind w:left="0"/>
        <w:rPr>
          <w:lang w:val="en-US"/>
        </w:rPr>
      </w:pPr>
    </w:p>
    <w:p w14:paraId="29A0EB41" w14:textId="77777777" w:rsidR="00DF4B34" w:rsidRPr="00B53B29" w:rsidRDefault="00B53B29">
      <w:pPr>
        <w:ind w:left="0"/>
        <w:rPr>
          <w:lang w:val="ru-RU"/>
        </w:rPr>
      </w:pPr>
      <w:r w:rsidRPr="00B53B29">
        <w:rPr>
          <w:lang w:val="ru-RU"/>
        </w:rPr>
        <w:t xml:space="preserve">После выполнения этого скрипта интерпретатором вы можете видеть, что данный код теперь попал в поле зрения облачного сервиса </w:t>
      </w:r>
      <w:proofErr w:type="spellStart"/>
      <w:r>
        <w:rPr>
          <w:lang w:val="en-US"/>
        </w:rPr>
        <w:t>clearml</w:t>
      </w:r>
      <w:proofErr w:type="spellEnd"/>
    </w:p>
    <w:p w14:paraId="1D6DF82E" w14:textId="77777777" w:rsidR="00DF4B34" w:rsidRDefault="00B53B29">
      <w:pPr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7AD2AF5E" wp14:editId="7F9EAA19">
                <wp:extent cx="6121400" cy="1043216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954903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121399" cy="1043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2.0pt;height:82.1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</w:p>
    <w:p w14:paraId="1ED6AED7" w14:textId="77777777" w:rsidR="00DF4B34" w:rsidRDefault="00DF4B34">
      <w:pPr>
        <w:rPr>
          <w:lang w:val="en-US"/>
        </w:rPr>
      </w:pPr>
    </w:p>
    <w:p w14:paraId="2CFE3570" w14:textId="77777777" w:rsidR="00DF4B34" w:rsidRPr="00B53B29" w:rsidRDefault="00B53B29">
      <w:pPr>
        <w:rPr>
          <w:lang w:val="ru-RU"/>
        </w:rPr>
      </w:pPr>
      <w:r w:rsidRPr="00B53B29">
        <w:rPr>
          <w:lang w:val="ru-RU"/>
        </w:rPr>
        <w:t xml:space="preserve"> А именно, во вкладке </w:t>
      </w:r>
      <w:r>
        <w:rPr>
          <w:rFonts w:ascii="Liberation Sans" w:eastAsia="Liberation Sans" w:hAnsi="Liberation Sans" w:cs="Liberation Sans"/>
          <w:color w:val="000000"/>
          <w:sz w:val="27"/>
          <w:highlight w:val="white"/>
        </w:rPr>
        <w:t>«</w:t>
      </w:r>
      <w:r>
        <w:rPr>
          <w:lang w:val="en-US"/>
        </w:rPr>
        <w:t>Dashboard</w:t>
      </w:r>
      <w:r>
        <w:rPr>
          <w:rFonts w:ascii="Liberation Sans" w:eastAsia="Liberation Sans" w:hAnsi="Liberation Sans" w:cs="Liberation Sans"/>
          <w:b/>
          <w:color w:val="000000"/>
          <w:sz w:val="27"/>
          <w:highlight w:val="white"/>
        </w:rPr>
        <w:t>»</w:t>
      </w:r>
      <w:r w:rsidRPr="00B53B29">
        <w:rPr>
          <w:lang w:val="ru-RU"/>
        </w:rPr>
        <w:t xml:space="preserve"> появилась информация о созданном вами проекте</w:t>
      </w:r>
    </w:p>
    <w:p w14:paraId="2F54E088" w14:textId="77777777" w:rsidR="00DF4B34" w:rsidRDefault="00B53B29">
      <w:pPr>
        <w:jc w:val="center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04F07227" wp14:editId="1757F965">
                <wp:extent cx="3444750" cy="2216476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828717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3444750" cy="22164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271.2pt;height:174.5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</w:p>
    <w:p w14:paraId="663688E3" w14:textId="77777777" w:rsidR="00DF4B34" w:rsidRPr="00B53B29" w:rsidRDefault="00B53B29">
      <w:pPr>
        <w:jc w:val="left"/>
        <w:rPr>
          <w:lang w:val="ru-RU"/>
        </w:rPr>
      </w:pPr>
      <w:r w:rsidRPr="00B53B29">
        <w:rPr>
          <w:lang w:val="ru-RU"/>
        </w:rPr>
        <w:t>Также вы можете видеть результаты выполнения этого проекта</w:t>
      </w:r>
    </w:p>
    <w:p w14:paraId="552E513E" w14:textId="77777777" w:rsidR="00DF4B34" w:rsidRDefault="00B53B29">
      <w:pPr>
        <w:jc w:val="lef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25074626" wp14:editId="231AEAF6">
                <wp:extent cx="6121400" cy="631860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4254242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21399" cy="631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82.0pt;height:49.8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</w:p>
    <w:p w14:paraId="6CEF9D20" w14:textId="77777777" w:rsidR="00DF4B34" w:rsidRDefault="00DF4B34">
      <w:pPr>
        <w:jc w:val="left"/>
        <w:rPr>
          <w:lang w:val="en-US"/>
        </w:rPr>
      </w:pPr>
    </w:p>
    <w:p w14:paraId="3F6BBA27" w14:textId="77777777" w:rsidR="00DF4B34" w:rsidRPr="00B53B29" w:rsidRDefault="00B53B29">
      <w:pPr>
        <w:jc w:val="left"/>
        <w:rPr>
          <w:lang w:val="ru-RU"/>
        </w:rPr>
      </w:pPr>
      <w:r w:rsidRPr="00B53B29">
        <w:rPr>
          <w:lang w:val="ru-RU"/>
        </w:rPr>
        <w:t>И детали его содержания, например, код скрипта</w:t>
      </w:r>
    </w:p>
    <w:p w14:paraId="22D148CE" w14:textId="77777777" w:rsidR="00DF4B34" w:rsidRDefault="00B53B29">
      <w:pPr>
        <w:jc w:val="left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B499F6" wp14:editId="5D834DDA">
                <wp:extent cx="6121400" cy="4453414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534409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121399" cy="4453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82.0pt;height:350.7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</w:p>
    <w:p w14:paraId="51E2CA1F" w14:textId="77777777" w:rsidR="00DF4B34" w:rsidRDefault="00DF4B34">
      <w:pPr>
        <w:jc w:val="left"/>
        <w:rPr>
          <w:lang w:val="en-US"/>
        </w:rPr>
      </w:pPr>
    </w:p>
    <w:p w14:paraId="0470E573" w14:textId="77777777" w:rsidR="00DF4B34" w:rsidRPr="00B53B29" w:rsidRDefault="00B53B29">
      <w:pPr>
        <w:jc w:val="left"/>
        <w:rPr>
          <w:lang w:val="ru-RU"/>
        </w:rPr>
      </w:pPr>
      <w:r w:rsidRPr="00B53B29">
        <w:rPr>
          <w:lang w:val="ru-RU"/>
        </w:rPr>
        <w:t xml:space="preserve">Также, </w:t>
      </w:r>
      <w:proofErr w:type="gramStart"/>
      <w:r w:rsidRPr="00B53B29">
        <w:rPr>
          <w:lang w:val="ru-RU"/>
        </w:rPr>
        <w:t xml:space="preserve">поскольку  </w:t>
      </w:r>
      <w:proofErr w:type="spellStart"/>
      <w:r>
        <w:rPr>
          <w:lang w:val="en-US"/>
        </w:rPr>
        <w:t>ClearML</w:t>
      </w:r>
      <w:proofErr w:type="spellEnd"/>
      <w:proofErr w:type="gramEnd"/>
      <w:r w:rsidRPr="00B53B29">
        <w:rPr>
          <w:lang w:val="ru-RU"/>
        </w:rPr>
        <w:t xml:space="preserve"> сразу берет под наблюдение вывод стандартных библиотек, он автоматически запоминает графики, которые строит библиотека </w:t>
      </w:r>
      <w:r>
        <w:rPr>
          <w:lang w:val="en-US"/>
        </w:rPr>
        <w:t>matplotlib</w:t>
      </w:r>
    </w:p>
    <w:p w14:paraId="7A1F2C9D" w14:textId="77777777" w:rsidR="00DF4B34" w:rsidRPr="00B53B29" w:rsidRDefault="00DF4B34">
      <w:pPr>
        <w:jc w:val="left"/>
        <w:rPr>
          <w:lang w:val="ru-RU"/>
        </w:rPr>
      </w:pPr>
    </w:p>
    <w:p w14:paraId="18FF79F3" w14:textId="77777777" w:rsidR="00DF4B34" w:rsidRDefault="00B53B29">
      <w:pPr>
        <w:jc w:val="lef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114E9C15" wp14:editId="0FC69D16">
                <wp:extent cx="5458800" cy="3048866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8643223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458799" cy="3048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29.8pt;height:240.1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</w:p>
    <w:p w14:paraId="1BF61CF2" w14:textId="29F65393" w:rsidR="00DF4B34" w:rsidRPr="00B53B29" w:rsidRDefault="00B53B29">
      <w:pPr>
        <w:jc w:val="left"/>
        <w:rPr>
          <w:lang w:val="ru-RU"/>
        </w:rPr>
      </w:pPr>
      <w:r w:rsidRPr="00B53B29">
        <w:rPr>
          <w:lang w:val="ru-RU"/>
        </w:rPr>
        <w:t xml:space="preserve">Также вы можете добавлять под наблюдение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 числовые параметры (</w:t>
      </w:r>
      <w:r>
        <w:rPr>
          <w:lang w:val="en-US"/>
        </w:rPr>
        <w:t>scalars</w:t>
      </w:r>
      <w:r w:rsidRPr="00B53B29">
        <w:rPr>
          <w:lang w:val="ru-RU"/>
        </w:rPr>
        <w:t>), результаты работы программ (</w:t>
      </w:r>
      <w:r w:rsidR="00977AD1" w:rsidRPr="00B53B29">
        <w:rPr>
          <w:lang w:val="ru-RU"/>
        </w:rPr>
        <w:t>артефакты</w:t>
      </w:r>
      <w:r w:rsidRPr="00B53B29">
        <w:rPr>
          <w:lang w:val="ru-RU"/>
        </w:rPr>
        <w:t xml:space="preserve">, </w:t>
      </w:r>
      <w:r>
        <w:rPr>
          <w:lang w:val="en-US"/>
        </w:rPr>
        <w:t>artifacts</w:t>
      </w:r>
      <w:r w:rsidRPr="00B53B29">
        <w:rPr>
          <w:lang w:val="ru-RU"/>
        </w:rPr>
        <w:t xml:space="preserve">), контролировать конфигурацию. Очень многие настройки и свойства вашего проекта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 </w:t>
      </w:r>
      <w:r w:rsidR="00977AD1" w:rsidRPr="00B53B29">
        <w:rPr>
          <w:lang w:val="ru-RU"/>
        </w:rPr>
        <w:t>обнаруживает</w:t>
      </w:r>
      <w:r w:rsidRPr="00B53B29">
        <w:rPr>
          <w:lang w:val="ru-RU"/>
        </w:rPr>
        <w:t xml:space="preserve"> самостоятельно, </w:t>
      </w:r>
      <w:r w:rsidRPr="00977AD1">
        <w:rPr>
          <w:lang w:val="ru-RU"/>
        </w:rPr>
        <w:t>«</w:t>
      </w:r>
      <w:r w:rsidRPr="00B53B29">
        <w:rPr>
          <w:lang w:val="ru-RU"/>
        </w:rPr>
        <w:t>из коробки</w:t>
      </w:r>
      <w:r w:rsidRPr="00977AD1">
        <w:rPr>
          <w:lang w:val="ru-RU"/>
        </w:rPr>
        <w:t>»</w:t>
      </w:r>
      <w:r w:rsidRPr="00B53B29">
        <w:rPr>
          <w:lang w:val="ru-RU"/>
        </w:rPr>
        <w:t>, что очень удобно.</w:t>
      </w:r>
    </w:p>
    <w:p w14:paraId="4BC13632" w14:textId="77777777" w:rsidR="00DF4B34" w:rsidRPr="00B53B29" w:rsidRDefault="00B53B29">
      <w:pPr>
        <w:rPr>
          <w:lang w:val="ru-RU"/>
        </w:rPr>
      </w:pPr>
      <w:r>
        <w:rPr>
          <w:lang w:val="ru-RU"/>
        </w:rPr>
        <w:lastRenderedPageBreak/>
        <w:t xml:space="preserve">Для управления конвейерами машинного обучения, в том числе для выполнения вычислений, вам понадобится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>-</w:t>
      </w:r>
      <w:r>
        <w:rPr>
          <w:lang w:val="en-US"/>
        </w:rPr>
        <w:t>agent</w:t>
      </w:r>
      <w:r w:rsidRPr="00B53B29">
        <w:rPr>
          <w:lang w:val="ru-RU"/>
        </w:rPr>
        <w:t xml:space="preserve">. Давайте используем в качестве вычислительного ресурса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>-</w:t>
      </w:r>
      <w:r>
        <w:rPr>
          <w:lang w:val="en-US"/>
        </w:rPr>
        <w:t>agent</w:t>
      </w:r>
      <w:r w:rsidRPr="00B53B29">
        <w:rPr>
          <w:lang w:val="ru-RU"/>
        </w:rPr>
        <w:t xml:space="preserve"> вычислительные мощности </w:t>
      </w:r>
      <w:r>
        <w:rPr>
          <w:lang w:val="en-US"/>
        </w:rPr>
        <w:t>google</w:t>
      </w:r>
      <w:r w:rsidRPr="00B53B29">
        <w:rPr>
          <w:lang w:val="ru-RU"/>
        </w:rPr>
        <w:t xml:space="preserve"> </w:t>
      </w:r>
      <w:proofErr w:type="spellStart"/>
      <w:r>
        <w:rPr>
          <w:lang w:val="en-US"/>
        </w:rPr>
        <w:t>colab</w:t>
      </w:r>
      <w:proofErr w:type="spellEnd"/>
      <w:r w:rsidRPr="00B53B29">
        <w:rPr>
          <w:lang w:val="ru-RU"/>
        </w:rPr>
        <w:t xml:space="preserve">, подробная инструкция для этого приведена на официальном сайте  </w:t>
      </w:r>
      <w:hyperlink r:id="rId65" w:tooltip="https://clear.ml/docs/latest/docs/guides/ide/google_colab." w:history="1">
        <w:r>
          <w:rPr>
            <w:rStyle w:val="af9"/>
            <w:lang w:val="en-US"/>
          </w:rPr>
          <w:t>https</w:t>
        </w:r>
        <w:r w:rsidRPr="00B53B29">
          <w:rPr>
            <w:rStyle w:val="af9"/>
            <w:lang w:val="ru-RU"/>
          </w:rPr>
          <w:t>://</w:t>
        </w:r>
        <w:r>
          <w:rPr>
            <w:rStyle w:val="af9"/>
            <w:lang w:val="en-US"/>
          </w:rPr>
          <w:t>clear</w:t>
        </w:r>
        <w:r w:rsidRPr="00B53B29">
          <w:rPr>
            <w:rStyle w:val="af9"/>
            <w:lang w:val="ru-RU"/>
          </w:rPr>
          <w:t>.</w:t>
        </w:r>
        <w:r>
          <w:rPr>
            <w:rStyle w:val="af9"/>
            <w:lang w:val="en-US"/>
          </w:rPr>
          <w:t>ml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docs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latest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docs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guides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ide</w:t>
        </w:r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google</w:t>
        </w:r>
        <w:r w:rsidRPr="00B53B29">
          <w:rPr>
            <w:rStyle w:val="af9"/>
            <w:lang w:val="ru-RU"/>
          </w:rPr>
          <w:t>_</w:t>
        </w:r>
        <w:proofErr w:type="spellStart"/>
        <w:r>
          <w:rPr>
            <w:rStyle w:val="af9"/>
            <w:lang w:val="en-US"/>
          </w:rPr>
          <w:t>colab</w:t>
        </w:r>
        <w:proofErr w:type="spellEnd"/>
        <w:r w:rsidRPr="00B53B29">
          <w:rPr>
            <w:rStyle w:val="af9"/>
            <w:lang w:val="ru-RU"/>
          </w:rPr>
          <w:t>.</w:t>
        </w:r>
      </w:hyperlink>
    </w:p>
    <w:p w14:paraId="4E49048A" w14:textId="77777777" w:rsidR="00DF4B34" w:rsidRDefault="00DF4B34">
      <w:pPr>
        <w:rPr>
          <w:lang w:val="ru-RU"/>
        </w:rPr>
      </w:pPr>
    </w:p>
    <w:p w14:paraId="623FFCF2" w14:textId="77777777" w:rsidR="00DF4B34" w:rsidRDefault="00B53B29">
      <w:pPr>
        <w:rPr>
          <w:lang w:val="ru-RU"/>
        </w:rPr>
      </w:pPr>
      <w:r>
        <w:rPr>
          <w:lang w:val="ru-RU"/>
        </w:rPr>
        <w:t xml:space="preserve">Сначала создадим </w:t>
      </w:r>
      <w:proofErr w:type="spellStart"/>
      <w:r>
        <w:rPr>
          <w:lang w:val="ru-RU"/>
        </w:rPr>
        <w:t>jupyter</w:t>
      </w:r>
      <w:proofErr w:type="spellEnd"/>
      <w:r>
        <w:rPr>
          <w:lang w:val="ru-RU"/>
        </w:rPr>
        <w:t xml:space="preserve"> ноутбук в </w:t>
      </w:r>
      <w:proofErr w:type="spellStart"/>
      <w:r>
        <w:rPr>
          <w:lang w:val="ru-RU"/>
        </w:rPr>
        <w:t>google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colab</w:t>
      </w:r>
      <w:proofErr w:type="spellEnd"/>
      <w:r>
        <w:rPr>
          <w:lang w:val="ru-RU"/>
        </w:rPr>
        <w:t xml:space="preserve"> ()</w:t>
      </w:r>
    </w:p>
    <w:p w14:paraId="4BD7AF72" w14:textId="77777777" w:rsidR="00DF4B34" w:rsidRDefault="00B53B29">
      <w:pPr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51850518" wp14:editId="77215B15">
                <wp:extent cx="6121400" cy="1907537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7491915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6121399" cy="1907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82.0pt;height:150.2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</w:p>
    <w:p w14:paraId="2C7298F5" w14:textId="77777777" w:rsidR="00DF4B34" w:rsidRDefault="00DF4B34">
      <w:pPr>
        <w:rPr>
          <w:lang w:val="ru-RU"/>
        </w:rPr>
      </w:pPr>
    </w:p>
    <w:p w14:paraId="4362C219" w14:textId="77777777" w:rsidR="00DF4B34" w:rsidRDefault="00B53B29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5B02E03" wp14:editId="62E20CD1">
                <wp:extent cx="6115685" cy="4274820"/>
                <wp:effectExtent l="0" t="0" r="0" b="0"/>
                <wp:docPr id="2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6115685" cy="4274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81.5pt;height:336.6pt;mso-wrap-distance-left:0.0pt;mso-wrap-distance-top:0.0pt;mso-wrap-distance-right:0.0pt;mso-wrap-distance-bottom:0.0pt;" stroked="f">
                <v:path textboxrect="0,0,0,0"/>
                <v:imagedata r:id="rId69" o:title=""/>
              </v:shape>
            </w:pict>
          </mc:Fallback>
        </mc:AlternateContent>
      </w:r>
    </w:p>
    <w:p w14:paraId="3EBD23C8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79127C4E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 итоге вы получили вычислительные мощности для проведения экспериментов на </w:t>
      </w:r>
      <w:proofErr w:type="spellStart"/>
      <w:r>
        <w:rPr>
          <w:color w:val="000000"/>
          <w:lang w:val="ru-RU"/>
        </w:rPr>
        <w:t>google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colab</w:t>
      </w:r>
      <w:proofErr w:type="spellEnd"/>
      <w:r>
        <w:rPr>
          <w:color w:val="000000"/>
          <w:lang w:val="ru-RU"/>
        </w:rPr>
        <w:t xml:space="preserve">. Бесплатный вариант использования </w:t>
      </w:r>
      <w:proofErr w:type="spellStart"/>
      <w:r>
        <w:rPr>
          <w:color w:val="000000"/>
          <w:lang w:val="ru-RU"/>
        </w:rPr>
        <w:t>google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colab</w:t>
      </w:r>
      <w:proofErr w:type="spellEnd"/>
      <w:r>
        <w:rPr>
          <w:color w:val="000000"/>
          <w:lang w:val="ru-RU"/>
        </w:rPr>
        <w:t xml:space="preserve"> предполагает ограничения на используемые ресурсы, например, вы не сможете использовать нужную вам модель GPU. Однако для учебных примеров и экспериментов, как наш, этого ресурса вполне достаточно.</w:t>
      </w:r>
    </w:p>
    <w:p w14:paraId="5537B592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553D77FB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В соответствии с инструкцией выполним первую ячейку, в которой устанавливаются необходимые пакеты</w:t>
      </w:r>
    </w:p>
    <w:p w14:paraId="3230BF23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12A511" wp14:editId="07532950">
                <wp:extent cx="6121400" cy="497325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6319835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6121399" cy="497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82.0pt;height:39.2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</w:p>
    <w:p w14:paraId="13216B39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Затем во второй ячейке экспортируем значение системной переменной</w:t>
      </w:r>
    </w:p>
    <w:p w14:paraId="041B2474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1C649504" wp14:editId="59B581B5">
                <wp:extent cx="2953725" cy="399506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874809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2953724" cy="3995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232.6pt;height:31.5pt;mso-wrap-distance-left:0.0pt;mso-wrap-distance-top:0.0pt;mso-wrap-distance-right:0.0pt;mso-wrap-distance-bottom:0.0pt;" stroked="false">
                <v:path textboxrect="0,0,0,0"/>
                <v:imagedata r:id="rId73" o:title=""/>
              </v:shape>
            </w:pict>
          </mc:Fallback>
        </mc:AlternateContent>
      </w:r>
    </w:p>
    <w:p w14:paraId="20523934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0D69492D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Далее в облачном сервисе app.clear.ml создадим новое подключение. Для этого на странице</w:t>
      </w:r>
    </w:p>
    <w:p w14:paraId="1B28E930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  <w:rPr>
          <w:color w:val="000000"/>
          <w:lang w:val="ru-RU"/>
        </w:rPr>
      </w:pPr>
      <w:r w:rsidRPr="00977AD1">
        <w:rPr>
          <w:color w:val="000000"/>
          <w:lang w:val="ru-RU"/>
        </w:rPr>
        <w:t>«</w:t>
      </w:r>
      <w:hyperlink r:id="rId74" w:tooltip="https://app.clear.ml/settings/workspace-configuration" w:history="1">
        <w:proofErr w:type="spellStart"/>
        <w:r>
          <w:rPr>
            <w:color w:val="000000"/>
            <w:lang w:val="ru-RU"/>
          </w:rPr>
          <w:t>Settings</w:t>
        </w:r>
        <w:proofErr w:type="spellEnd"/>
      </w:hyperlink>
      <w:r>
        <w:rPr>
          <w:color w:val="000000"/>
          <w:lang w:val="ru-RU"/>
        </w:rPr>
        <w:t>» надо выбрать раздел «WORKSPACE» и создать параметры для нового подключения,  нажав на кнопку «</w:t>
      </w:r>
      <w:proofErr w:type="spellStart"/>
      <w:r>
        <w:rPr>
          <w:color w:val="000000"/>
          <w:lang w:val="ru-RU"/>
        </w:rPr>
        <w:t>Create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new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credentials</w:t>
      </w:r>
      <w:proofErr w:type="spellEnd"/>
      <w:r>
        <w:rPr>
          <w:color w:val="000000"/>
          <w:lang w:val="ru-RU"/>
        </w:rPr>
        <w:t>», после чего эти параметры можно скопировать.</w:t>
      </w:r>
    </w:p>
    <w:p w14:paraId="0B86A5DD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  <w:rPr>
          <w:color w:val="000000"/>
          <w:lang w:val="ru-RU"/>
        </w:rPr>
      </w:pPr>
    </w:p>
    <w:p w14:paraId="4795D771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233DF2FE" wp14:editId="1A9FC5E1">
                <wp:extent cx="2779970" cy="1428845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922547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2779970" cy="14288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218.9pt;height:112.5pt;mso-wrap-distance-left:0.0pt;mso-wrap-distance-top:0.0pt;mso-wrap-distance-right:0.0pt;mso-wrap-distance-bottom:0.0pt;" stroked="false">
                <v:path textboxrect="0,0,0,0"/>
                <v:imagedata r:id="rId76" o:title=""/>
              </v:shape>
            </w:pict>
          </mc:Fallback>
        </mc:AlternateContent>
      </w:r>
    </w:p>
    <w:p w14:paraId="5A76E0D1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  <w:rPr>
          <w:color w:val="000000"/>
          <w:lang w:val="ru-RU"/>
        </w:rPr>
      </w:pPr>
      <w:r>
        <w:rPr>
          <w:lang w:val="ru-RU"/>
        </w:rPr>
        <w:t xml:space="preserve">Теперь вы можете запустить </w:t>
      </w:r>
      <w:proofErr w:type="spellStart"/>
      <w:r>
        <w:rPr>
          <w:lang w:val="ru-RU"/>
        </w:rPr>
        <w:t>clearml-agent</w:t>
      </w:r>
      <w:proofErr w:type="spellEnd"/>
      <w:r>
        <w:rPr>
          <w:lang w:val="ru-RU"/>
        </w:rPr>
        <w:t xml:space="preserve"> демона (программа, выполняющаяся в фоновом режиме) в очереди выполнения по умолчанию (</w:t>
      </w:r>
      <w:proofErr w:type="spellStart"/>
      <w:r>
        <w:rPr>
          <w:lang w:val="ru-RU"/>
        </w:rPr>
        <w:t>queue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default</w:t>
      </w:r>
      <w:proofErr w:type="spellEnd"/>
      <w:r>
        <w:rPr>
          <w:lang w:val="ru-RU"/>
        </w:rPr>
        <w:t>)</w:t>
      </w:r>
    </w:p>
    <w:p w14:paraId="7A3CF6BD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  <w:rPr>
          <w:color w:val="000000"/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7E7706C7" wp14:editId="374BE96B">
                <wp:extent cx="6121400" cy="1984283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349709" name=""/>
                        <pic:cNvPicPr>
                          <a:picLocks noChangeAspect="1"/>
                        </pic:cNvPicPr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121399" cy="1984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82.0pt;height:156.2pt;mso-wrap-distance-left:0.0pt;mso-wrap-distance-top:0.0pt;mso-wrap-distance-right:0.0pt;mso-wrap-distance-bottom:0.0pt;" stroked="false">
                <v:path textboxrect="0,0,0,0"/>
                <v:imagedata r:id="rId78" o:title=""/>
              </v:shape>
            </w:pict>
          </mc:Fallback>
        </mc:AlternateContent>
      </w:r>
    </w:p>
    <w:p w14:paraId="0FD299CA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ind w:left="0"/>
        <w:rPr>
          <w:color w:val="000000"/>
          <w:lang w:val="ru-RU"/>
        </w:rPr>
      </w:pPr>
    </w:p>
    <w:p w14:paraId="1D6287DE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68030CF0" w14:textId="0C32516E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После выполнения этой ячейки соответствующий </w:t>
      </w:r>
      <w:proofErr w:type="spellStart"/>
      <w:r>
        <w:rPr>
          <w:color w:val="000000"/>
          <w:lang w:val="ru-RU"/>
        </w:rPr>
        <w:t>воркер</w:t>
      </w:r>
      <w:proofErr w:type="spellEnd"/>
      <w:r>
        <w:rPr>
          <w:color w:val="000000"/>
          <w:lang w:val="ru-RU"/>
        </w:rPr>
        <w:t xml:space="preserve"> (</w:t>
      </w:r>
      <w:proofErr w:type="spellStart"/>
      <w:r>
        <w:rPr>
          <w:color w:val="000000"/>
          <w:lang w:val="ru-RU"/>
        </w:rPr>
        <w:t>worker</w:t>
      </w:r>
      <w:proofErr w:type="spellEnd"/>
      <w:r>
        <w:rPr>
          <w:color w:val="000000"/>
          <w:lang w:val="ru-RU"/>
        </w:rPr>
        <w:t xml:space="preserve">) появляется в разделе </w:t>
      </w:r>
      <w:r>
        <w:rPr>
          <w:rFonts w:ascii="Liberation Sans" w:eastAsia="Liberation Sans" w:hAnsi="Liberation Sans" w:cs="Liberation Sans"/>
          <w:b/>
          <w:color w:val="000000"/>
          <w:sz w:val="27"/>
          <w:highlight w:val="white"/>
        </w:rPr>
        <w:t>«</w:t>
      </w:r>
      <w:hyperlink r:id="rId79" w:tooltip="https://clear.ml/docs/latest/docs/webapp/webapp_workers_queues" w:history="1">
        <w:proofErr w:type="spellStart"/>
        <w:r>
          <w:rPr>
            <w:color w:val="000000"/>
            <w:lang w:val="ru-RU"/>
          </w:rPr>
          <w:t>Workers</w:t>
        </w:r>
        <w:proofErr w:type="spellEnd"/>
        <w:r>
          <w:rPr>
            <w:color w:val="000000"/>
            <w:lang w:val="ru-RU"/>
          </w:rPr>
          <w:t xml:space="preserve"> &amp; </w:t>
        </w:r>
        <w:proofErr w:type="spellStart"/>
        <w:r>
          <w:rPr>
            <w:color w:val="000000"/>
            <w:lang w:val="ru-RU"/>
          </w:rPr>
          <w:t>Queues</w:t>
        </w:r>
        <w:proofErr w:type="spellEnd"/>
      </w:hyperlink>
      <w:r>
        <w:rPr>
          <w:rFonts w:ascii="Liberation Sans" w:eastAsia="Liberation Sans" w:hAnsi="Liberation Sans" w:cs="Liberation Sans"/>
          <w:b/>
          <w:color w:val="000000"/>
          <w:sz w:val="27"/>
          <w:highlight w:val="white"/>
        </w:rPr>
        <w:t>»</w:t>
      </w:r>
      <w:r>
        <w:rPr>
          <w:color w:val="000000"/>
          <w:lang w:val="ru-RU"/>
        </w:rPr>
        <w:t xml:space="preserve"> на сервере app.clear.ml. </w:t>
      </w:r>
    </w:p>
    <w:p w14:paraId="5814435B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4681B6" wp14:editId="09EB2D24">
                <wp:extent cx="6121400" cy="3233246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423949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121399" cy="3233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82.0pt;height:254.6pt;mso-wrap-distance-left:0.0pt;mso-wrap-distance-top:0.0pt;mso-wrap-distance-right:0.0pt;mso-wrap-distance-bottom:0.0pt;" stroked="false">
                <v:path textboxrect="0,0,0,0"/>
                <v:imagedata r:id="rId81" o:title=""/>
              </v:shape>
            </w:pict>
          </mc:Fallback>
        </mc:AlternateContent>
      </w:r>
    </w:p>
    <w:p w14:paraId="1C68D0AE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7C1A55C9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Теперь можно клонировать эксперимент и указать соответствующий ресурс для выполнения эксперимента, при этом при выполнении кода будут задействованы ресурсы </w:t>
      </w:r>
      <w:proofErr w:type="spellStart"/>
      <w:r>
        <w:rPr>
          <w:color w:val="000000"/>
          <w:lang w:val="ru-RU"/>
        </w:rPr>
        <w:t>google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colab</w:t>
      </w:r>
      <w:proofErr w:type="spellEnd"/>
      <w:r>
        <w:rPr>
          <w:color w:val="000000"/>
          <w:lang w:val="ru-RU"/>
        </w:rPr>
        <w:t>.</w:t>
      </w:r>
    </w:p>
    <w:p w14:paraId="1959F12A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2A859686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И, наконец, давайте добавим участников проекта, которые будут участвовать в исследовании данных и проведении экспериментов с моделями машинного обучения. В соревнованиях kaggle.com чем больше участников, тем лучше для проекта, поскольку соревнования предполагают множество экспериментов, а большая команда может проверить больше идей и гипотез. Поэтому в соревнованиях ограничивают количество участников и публикаций результатов. В соревновании «</w:t>
      </w:r>
      <w:proofErr w:type="spellStart"/>
      <w:r>
        <w:rPr>
          <w:color w:val="000000"/>
          <w:lang w:val="ru-RU"/>
        </w:rPr>
        <w:t>Tabular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Playground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Series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nov</w:t>
      </w:r>
      <w:proofErr w:type="spellEnd"/>
      <w:r>
        <w:rPr>
          <w:color w:val="000000"/>
          <w:lang w:val="ru-RU"/>
        </w:rPr>
        <w:t xml:space="preserve"> 2022» команда может состоять из трех человек. Совершенно случайно это ограничение совпадает с ограничением бесплатной облачной версии </w:t>
      </w:r>
      <w:proofErr w:type="spellStart"/>
      <w:r>
        <w:rPr>
          <w:color w:val="000000"/>
          <w:lang w:val="ru-RU"/>
        </w:rPr>
        <w:t>ClearML</w:t>
      </w:r>
      <w:proofErr w:type="spellEnd"/>
      <w:r>
        <w:rPr>
          <w:color w:val="000000"/>
          <w:lang w:val="ru-RU"/>
        </w:rPr>
        <w:t xml:space="preserve">, в облачном сервисе </w:t>
      </w:r>
      <w:proofErr w:type="spellStart"/>
      <w:r>
        <w:rPr>
          <w:color w:val="000000"/>
          <w:lang w:val="ru-RU"/>
        </w:rPr>
        <w:t>ClearML</w:t>
      </w:r>
      <w:proofErr w:type="spellEnd"/>
      <w:r>
        <w:rPr>
          <w:color w:val="000000"/>
          <w:lang w:val="ru-RU"/>
        </w:rPr>
        <w:t xml:space="preserve"> вы можете добавлять до трех участников в проект. Для этого надо всем участникам зарегистрироваться в сервисе app.clear.ml, а вам добавить участников с помощью кнопки «</w:t>
      </w:r>
      <w:proofErr w:type="spellStart"/>
      <w:r>
        <w:rPr>
          <w:color w:val="000000"/>
          <w:lang w:val="ru-RU"/>
        </w:rPr>
        <w:t>Invite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user</w:t>
      </w:r>
      <w:proofErr w:type="spellEnd"/>
      <w:r>
        <w:rPr>
          <w:color w:val="000000"/>
          <w:lang w:val="ru-RU"/>
        </w:rPr>
        <w:t>»</w:t>
      </w:r>
    </w:p>
    <w:p w14:paraId="61EC6A58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1E2F61AC" wp14:editId="1AC2C1AD">
                <wp:extent cx="6121400" cy="2254386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6913314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6121399" cy="22543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82.0pt;height:177.5pt;mso-wrap-distance-left:0.0pt;mso-wrap-distance-top:0.0pt;mso-wrap-distance-right:0.0pt;mso-wrap-distance-bottom:0.0pt;" stroked="false">
                <v:path textboxrect="0,0,0,0"/>
                <v:imagedata r:id="rId83" o:title=""/>
              </v:shape>
            </w:pict>
          </mc:Fallback>
        </mc:AlternateContent>
      </w:r>
    </w:p>
    <w:p w14:paraId="45B89FBD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56D4F378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После этого вы будете видеть всех участников проекта на вкладке «</w:t>
      </w:r>
      <w:proofErr w:type="spellStart"/>
      <w:r>
        <w:rPr>
          <w:color w:val="000000"/>
          <w:lang w:val="ru-RU"/>
        </w:rPr>
        <w:t>Users&amp;Groups</w:t>
      </w:r>
      <w:proofErr w:type="spellEnd"/>
      <w:r>
        <w:rPr>
          <w:color w:val="000000"/>
          <w:lang w:val="ru-RU"/>
        </w:rPr>
        <w:t>». Пока пользователь не откроет направленную вами ссылку-приглашение он будет в списке пользователей в статусе «</w:t>
      </w:r>
      <w:proofErr w:type="spellStart"/>
      <w:r>
        <w:rPr>
          <w:color w:val="000000"/>
          <w:lang w:val="ru-RU"/>
        </w:rPr>
        <w:t>Pending</w:t>
      </w:r>
      <w:proofErr w:type="spellEnd"/>
      <w:r>
        <w:rPr>
          <w:color w:val="000000"/>
          <w:lang w:val="ru-RU"/>
        </w:rPr>
        <w:t>», а после открытия ссылки и подтверждения своего участия в проекте пользователь перейдет в статус «</w:t>
      </w:r>
      <w:proofErr w:type="spellStart"/>
      <w:r>
        <w:rPr>
          <w:color w:val="000000"/>
          <w:lang w:val="ru-RU"/>
        </w:rPr>
        <w:t>Active</w:t>
      </w:r>
      <w:proofErr w:type="spellEnd"/>
      <w:r>
        <w:rPr>
          <w:color w:val="000000"/>
          <w:lang w:val="ru-RU"/>
        </w:rPr>
        <w:t>»</w:t>
      </w:r>
    </w:p>
    <w:p w14:paraId="428D2C51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8CDA8C" wp14:editId="02A8F864">
                <wp:extent cx="6121400" cy="1892836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059482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121399" cy="1892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82.0pt;height:149.0pt;mso-wrap-distance-left:0.0pt;mso-wrap-distance-top:0.0pt;mso-wrap-distance-right:0.0pt;mso-wrap-distance-bottom:0.0pt;" stroked="false">
                <v:path textboxrect="0,0,0,0"/>
                <v:imagedata r:id="rId85" o:title=""/>
              </v:shape>
            </w:pict>
          </mc:Fallback>
        </mc:AlternateContent>
      </w:r>
    </w:p>
    <w:p w14:paraId="3CEA0494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</w:p>
    <w:p w14:paraId="78BE83D8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Теперь у вас есть необходимая инфраструктура для организации работы небольшой (до трех человек) команды машинного обучения для решения задачи </w:t>
      </w:r>
      <w:r>
        <w:rPr>
          <w:color w:val="000000"/>
          <w:lang w:val="en-US"/>
        </w:rPr>
        <w:t>Tabular</w:t>
      </w:r>
      <w:r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Playground</w:t>
      </w:r>
      <w:r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Series</w:t>
      </w:r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nov</w:t>
      </w:r>
      <w:proofErr w:type="spellEnd"/>
      <w:r>
        <w:rPr>
          <w:color w:val="000000"/>
          <w:lang w:val="ru-RU"/>
        </w:rPr>
        <w:t xml:space="preserve"> 2022.</w:t>
      </w:r>
    </w:p>
    <w:p w14:paraId="3FD4ECC1" w14:textId="77777777" w:rsidR="00DF4B34" w:rsidRDefault="00DF4B3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bCs/>
          <w:i/>
          <w:color w:val="000000"/>
          <w:lang w:val="ru-RU"/>
        </w:rPr>
      </w:pPr>
    </w:p>
    <w:p w14:paraId="668B888B" w14:textId="77777777" w:rsidR="00DF4B34" w:rsidRDefault="00B53B29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t>Тест</w:t>
      </w:r>
    </w:p>
    <w:p w14:paraId="120233EF" w14:textId="77777777" w:rsidR="00DF4B34" w:rsidRDefault="00B53B29" w:rsidP="00093E8A">
      <w:pPr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Какие исполняемые файлы добавились при установке </w:t>
      </w: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798F1FD4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clearml</w:t>
      </w:r>
      <w:proofErr w:type="spellEnd"/>
      <w:r>
        <w:rPr>
          <w:rFonts w:asciiTheme="majorHAnsi" w:hAnsiTheme="majorHAnsi" w:cstheme="majorHAnsi"/>
          <w:b/>
          <w:lang w:val="en-US"/>
        </w:rPr>
        <w:t>-data</w:t>
      </w:r>
    </w:p>
    <w:p w14:paraId="02C4F737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-pipeline</w:t>
      </w:r>
    </w:p>
    <w:p w14:paraId="594C9B5F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clearml-init</w:t>
      </w:r>
      <w:proofErr w:type="spellEnd"/>
    </w:p>
    <w:p w14:paraId="6AF173A9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proofErr w:type="spellStart"/>
      <w:r>
        <w:rPr>
          <w:rFonts w:asciiTheme="majorHAnsi" w:eastAsia="Times New Roman" w:hAnsiTheme="majorHAnsi" w:cstheme="majorHAnsi"/>
          <w:b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b/>
          <w:color w:val="000000"/>
          <w:lang w:val="en-US"/>
        </w:rPr>
        <w:t>-task</w:t>
      </w:r>
    </w:p>
    <w:p w14:paraId="4BEF1DAB" w14:textId="77777777" w:rsidR="00DF4B34" w:rsidRDefault="00B53B29" w:rsidP="00093E8A">
      <w:pPr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>Какую задачу вы будете решать в следующих юнитах данного модуля</w:t>
      </w:r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2F520BF4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r>
        <w:rPr>
          <w:rFonts w:asciiTheme="majorHAnsi" w:eastAsia="Times New Roman" w:hAnsiTheme="majorHAnsi" w:cstheme="majorHAnsi"/>
          <w:b/>
          <w:color w:val="000000"/>
          <w:lang w:val="en-US"/>
        </w:rPr>
        <w:t>Tabular Playground Series November 2022</w:t>
      </w:r>
    </w:p>
    <w:p w14:paraId="79A15984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rFonts w:asciiTheme="majorHAnsi" w:eastAsia="Times New Roman" w:hAnsiTheme="majorHAnsi" w:cstheme="majorHAnsi"/>
          <w:color w:val="000000"/>
          <w:lang w:val="en-US"/>
        </w:rPr>
        <w:t>Titanic Disaster</w:t>
      </w:r>
    </w:p>
    <w:p w14:paraId="3DF420E7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MNIST digits recognition</w:t>
      </w:r>
    </w:p>
    <w:p w14:paraId="599F12CF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Предсказание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стоимости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квартир</w:t>
      </w:r>
      <w:proofErr w:type="spellEnd"/>
      <w:r>
        <w:rPr>
          <w:rFonts w:asciiTheme="majorHAnsi" w:hAnsiTheme="majorHAnsi" w:cstheme="majorHAnsi"/>
          <w:lang w:val="en-US"/>
        </w:rPr>
        <w:t xml:space="preserve"> в </w:t>
      </w:r>
      <w:proofErr w:type="spellStart"/>
      <w:r>
        <w:rPr>
          <w:rFonts w:asciiTheme="majorHAnsi" w:hAnsiTheme="majorHAnsi" w:cstheme="majorHAnsi"/>
          <w:lang w:val="en-US"/>
        </w:rPr>
        <w:t>Бостоне</w:t>
      </w:r>
      <w:proofErr w:type="spellEnd"/>
    </w:p>
    <w:p w14:paraId="46A187AF" w14:textId="77777777" w:rsidR="00DF4B34" w:rsidRDefault="00B53B29" w:rsidP="00093E8A">
      <w:pPr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Какая команда устанавливает </w:t>
      </w: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3DDF2169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apt install </w:t>
      </w: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</w:p>
    <w:p w14:paraId="34119502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r>
        <w:rPr>
          <w:rFonts w:asciiTheme="majorHAnsi" w:eastAsia="Times New Roman" w:hAnsiTheme="majorHAnsi" w:cstheme="majorHAnsi"/>
          <w:b/>
          <w:color w:val="000000"/>
          <w:lang w:val="en-US"/>
        </w:rPr>
        <w:t xml:space="preserve">pip install </w:t>
      </w:r>
      <w:proofErr w:type="spellStart"/>
      <w:r>
        <w:rPr>
          <w:rFonts w:asciiTheme="majorHAnsi" w:eastAsia="Times New Roman" w:hAnsiTheme="majorHAnsi" w:cstheme="majorHAnsi"/>
          <w:b/>
          <w:color w:val="000000"/>
          <w:lang w:val="en-US"/>
        </w:rPr>
        <w:t>clearml</w:t>
      </w:r>
      <w:proofErr w:type="spellEnd"/>
    </w:p>
    <w:p w14:paraId="218E3BBB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apt-get install </w:t>
      </w: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</w:p>
    <w:p w14:paraId="68962BC7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clearml/setup.py</w:t>
      </w:r>
    </w:p>
    <w:p w14:paraId="641A6FFF" w14:textId="77777777" w:rsidR="00DF4B34" w:rsidRDefault="00B53B29" w:rsidP="00093E8A">
      <w:pPr>
        <w:numPr>
          <w:ilvl w:val="0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Какая команда используется для </w:t>
      </w:r>
      <w:r w:rsidRPr="00B53B29">
        <w:rPr>
          <w:rFonts w:asciiTheme="majorHAnsi" w:eastAsia="Times New Roman" w:hAnsiTheme="majorHAnsi" w:cstheme="majorHAnsi"/>
          <w:color w:val="000000"/>
          <w:lang w:val="ru-RU"/>
        </w:rPr>
        <w:t xml:space="preserve">подключения к облачному сервису </w:t>
      </w: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65476965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-start</w:t>
      </w:r>
    </w:p>
    <w:p w14:paraId="7FA326C6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proofErr w:type="spellStart"/>
      <w:r>
        <w:rPr>
          <w:rFonts w:asciiTheme="majorHAnsi" w:eastAsia="Times New Roman" w:hAnsiTheme="majorHAnsi" w:cstheme="majorHAnsi"/>
          <w:b/>
          <w:color w:val="000000"/>
          <w:lang w:val="en-US"/>
        </w:rPr>
        <w:t>clearml-init</w:t>
      </w:r>
      <w:proofErr w:type="spellEnd"/>
    </w:p>
    <w:p w14:paraId="31136707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  <w:lang w:val="en-US"/>
        </w:rPr>
        <w:t>-connect</w:t>
      </w:r>
    </w:p>
    <w:p w14:paraId="50643D00" w14:textId="77777777" w:rsidR="00DF4B34" w:rsidRDefault="00B53B29" w:rsidP="00093E8A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-cloud</w:t>
      </w:r>
    </w:p>
    <w:p w14:paraId="30851174" w14:textId="77777777" w:rsidR="00DF4B34" w:rsidRDefault="00B53B29">
      <w:pPr>
        <w:pStyle w:val="2"/>
      </w:pPr>
      <w:r>
        <w:t>Итоги/выводы</w:t>
      </w:r>
    </w:p>
    <w:p w14:paraId="7BFB4A8E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 этом юните вы создали необходимую инфраструктуру </w:t>
      </w:r>
      <w:proofErr w:type="spellStart"/>
      <w:r>
        <w:rPr>
          <w:color w:val="000000"/>
          <w:lang w:val="en-US"/>
        </w:rPr>
        <w:t>ClearML</w:t>
      </w:r>
      <w:proofErr w:type="spellEnd"/>
      <w:r>
        <w:rPr>
          <w:color w:val="000000"/>
          <w:lang w:val="ru-RU"/>
        </w:rPr>
        <w:t xml:space="preserve"> для использования в следующих юнитах данного модуля, в том числе:</w:t>
      </w:r>
    </w:p>
    <w:p w14:paraId="72682B5C" w14:textId="77777777" w:rsidR="00DF4B34" w:rsidRDefault="00B53B29" w:rsidP="00093E8A">
      <w:pPr>
        <w:pStyle w:val="af7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зарегистрировали аккаунты в облачном сервисе app.clear.ml и настроили его для работы,</w:t>
      </w:r>
    </w:p>
    <w:p w14:paraId="21545957" w14:textId="77777777" w:rsidR="00DF4B34" w:rsidRDefault="00B53B29" w:rsidP="00093E8A">
      <w:pPr>
        <w:pStyle w:val="af7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установили </w:t>
      </w:r>
      <w:proofErr w:type="spellStart"/>
      <w:r>
        <w:rPr>
          <w:color w:val="000000"/>
          <w:lang w:val="ru-RU"/>
        </w:rPr>
        <w:t>pip</w:t>
      </w:r>
      <w:proofErr w:type="spellEnd"/>
      <w:r>
        <w:rPr>
          <w:color w:val="000000"/>
          <w:lang w:val="ru-RU"/>
        </w:rPr>
        <w:t xml:space="preserve"> пакет </w:t>
      </w:r>
      <w:proofErr w:type="spellStart"/>
      <w:r>
        <w:rPr>
          <w:color w:val="000000"/>
          <w:lang w:val="ru-RU"/>
        </w:rPr>
        <w:t>clearml</w:t>
      </w:r>
      <w:proofErr w:type="spellEnd"/>
      <w:r>
        <w:rPr>
          <w:color w:val="000000"/>
          <w:lang w:val="ru-RU"/>
        </w:rPr>
        <w:t>,</w:t>
      </w:r>
    </w:p>
    <w:p w14:paraId="3BF42E41" w14:textId="77777777" w:rsidR="00DF4B34" w:rsidRDefault="00B53B29" w:rsidP="00093E8A">
      <w:pPr>
        <w:pStyle w:val="af7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создали среду для разработки необходимого программного кода с использованием </w:t>
      </w:r>
      <w:proofErr w:type="spellStart"/>
      <w:r>
        <w:rPr>
          <w:color w:val="000000"/>
          <w:lang w:val="ru-RU"/>
        </w:rPr>
        <w:t>virtualbox</w:t>
      </w:r>
      <w:proofErr w:type="spellEnd"/>
      <w:r>
        <w:rPr>
          <w:color w:val="000000"/>
          <w:lang w:val="ru-RU"/>
        </w:rPr>
        <w:t xml:space="preserve">, </w:t>
      </w:r>
      <w:proofErr w:type="spellStart"/>
      <w:r>
        <w:rPr>
          <w:color w:val="000000"/>
          <w:lang w:val="ru-RU"/>
        </w:rPr>
        <w:t>VSCode</w:t>
      </w:r>
      <w:proofErr w:type="spellEnd"/>
      <w:r>
        <w:rPr>
          <w:color w:val="000000"/>
          <w:lang w:val="ru-RU"/>
        </w:rPr>
        <w:t>,</w:t>
      </w:r>
    </w:p>
    <w:p w14:paraId="219F50AD" w14:textId="77777777" w:rsidR="00DF4B34" w:rsidRDefault="00B53B29" w:rsidP="00093E8A">
      <w:pPr>
        <w:pStyle w:val="af7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настроили </w:t>
      </w:r>
      <w:proofErr w:type="spellStart"/>
      <w:r>
        <w:rPr>
          <w:color w:val="000000"/>
          <w:lang w:val="ru-RU"/>
        </w:rPr>
        <w:t>clearml-agent</w:t>
      </w:r>
      <w:proofErr w:type="spellEnd"/>
      <w:r>
        <w:rPr>
          <w:color w:val="000000"/>
          <w:lang w:val="ru-RU"/>
        </w:rPr>
        <w:t xml:space="preserve"> для выполнения </w:t>
      </w:r>
      <w:proofErr w:type="spellStart"/>
      <w:r>
        <w:rPr>
          <w:color w:val="000000"/>
          <w:lang w:val="ru-RU"/>
        </w:rPr>
        <w:t>пайплайна</w:t>
      </w:r>
      <w:proofErr w:type="spellEnd"/>
      <w:r>
        <w:rPr>
          <w:color w:val="000000"/>
          <w:lang w:val="ru-RU"/>
        </w:rPr>
        <w:t xml:space="preserve"> операций,</w:t>
      </w:r>
    </w:p>
    <w:p w14:paraId="77E6C740" w14:textId="77777777" w:rsidR="00DF4B34" w:rsidRDefault="00B53B29" w:rsidP="00093E8A">
      <w:pPr>
        <w:pStyle w:val="af7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добавили пользователей в команду.</w:t>
      </w:r>
    </w:p>
    <w:p w14:paraId="6B76CA40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color w:val="000000"/>
          <w:lang w:val="ru-RU"/>
        </w:rPr>
        <w:t xml:space="preserve"> </w:t>
      </w:r>
    </w:p>
    <w:p w14:paraId="4739D796" w14:textId="77777777" w:rsidR="00DF4B34" w:rsidRDefault="00B53B29">
      <w:pPr>
        <w:pStyle w:val="10"/>
        <w:ind w:left="0"/>
      </w:pPr>
      <w:r>
        <w:br w:type="page" w:clear="all"/>
      </w:r>
      <w:r>
        <w:rPr>
          <w:color w:val="000000"/>
        </w:rPr>
        <w:lastRenderedPageBreak/>
        <w:t xml:space="preserve">Модуль </w:t>
      </w:r>
      <w:r>
        <w:rPr>
          <w:color w:val="000000"/>
          <w:lang w:val="ru-RU"/>
        </w:rPr>
        <w:t>2</w:t>
      </w:r>
      <w:r>
        <w:rPr>
          <w:color w:val="000000"/>
        </w:rPr>
        <w:t xml:space="preserve">. Юнит </w:t>
      </w:r>
      <w:r>
        <w:rPr>
          <w:color w:val="000000"/>
          <w:lang w:val="ru-RU"/>
        </w:rPr>
        <w:t>9</w:t>
      </w:r>
      <w:r>
        <w:rPr>
          <w:color w:val="000000"/>
        </w:rPr>
        <w:t>.</w:t>
      </w:r>
      <w:r>
        <w:rPr>
          <w:color w:val="000000"/>
          <w:lang w:val="ru-RU"/>
        </w:rPr>
        <w:t xml:space="preserve"> Получение и обработка </w:t>
      </w:r>
      <w:proofErr w:type="spellStart"/>
      <w:r>
        <w:rPr>
          <w:color w:val="000000"/>
          <w:lang w:val="ru-RU"/>
        </w:rPr>
        <w:t>датасета</w:t>
      </w:r>
      <w:proofErr w:type="spellEnd"/>
      <w:r>
        <w:rPr>
          <w:color w:val="000000"/>
          <w:lang w:val="ru-RU"/>
        </w:rPr>
        <w:t xml:space="preserve"> с </w:t>
      </w:r>
      <w:proofErr w:type="spellStart"/>
      <w:r>
        <w:rPr>
          <w:color w:val="000000"/>
          <w:lang w:val="en-US"/>
        </w:rPr>
        <w:t>clearml</w:t>
      </w:r>
      <w:proofErr w:type="spellEnd"/>
      <w:r>
        <w:rPr>
          <w:color w:val="000000"/>
          <w:lang w:val="ru-RU"/>
        </w:rPr>
        <w:t>-</w:t>
      </w:r>
      <w:r>
        <w:rPr>
          <w:color w:val="000000"/>
          <w:lang w:val="en-US"/>
        </w:rPr>
        <w:t>data</w:t>
      </w:r>
      <w:r>
        <w:rPr>
          <w:color w:val="000000"/>
        </w:rPr>
        <w:t>.</w:t>
      </w:r>
    </w:p>
    <w:p w14:paraId="11106359" w14:textId="77777777" w:rsidR="00DF4B34" w:rsidRDefault="00B53B29">
      <w:pPr>
        <w:pStyle w:val="2"/>
      </w:pPr>
      <w:r>
        <w:t>Введение</w:t>
      </w:r>
    </w:p>
    <w:p w14:paraId="3CBFF63E" w14:textId="77777777" w:rsidR="00DF4B34" w:rsidRDefault="00B53B29">
      <w:pPr>
        <w:ind w:left="0"/>
        <w:rPr>
          <w:lang w:val="ru-RU"/>
        </w:rPr>
      </w:pPr>
      <w:r>
        <w:rPr>
          <w:lang w:val="ru-RU"/>
        </w:rPr>
        <w:t xml:space="preserve">Данные </w:t>
      </w:r>
      <w:proofErr w:type="gramStart"/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 это</w:t>
      </w:r>
      <w:proofErr w:type="gramEnd"/>
      <w:r>
        <w:rPr>
          <w:lang w:val="ru-RU"/>
        </w:rPr>
        <w:t xml:space="preserve"> важнейшая часть проекта машинного обучения. В соревнованиях на платформе kaggle.com данные являются частью конкурса, участники соревнуются между собой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в том числе, в умении обрабатывать данные и создавать на их основе наиболее эффективные признаки (</w:t>
      </w:r>
      <w:proofErr w:type="spellStart"/>
      <w:r>
        <w:rPr>
          <w:lang w:val="ru-RU"/>
        </w:rPr>
        <w:t>features</w:t>
      </w:r>
      <w:proofErr w:type="spellEnd"/>
      <w:r>
        <w:rPr>
          <w:lang w:val="ru-RU"/>
        </w:rPr>
        <w:t xml:space="preserve">). В этом юните вы научитесь интегрировать </w:t>
      </w:r>
      <w:proofErr w:type="spellStart"/>
      <w:r>
        <w:rPr>
          <w:lang w:val="ru-RU"/>
        </w:rPr>
        <w:t>датасеты</w:t>
      </w:r>
      <w:proofErr w:type="spellEnd"/>
      <w:r>
        <w:rPr>
          <w:lang w:val="ru-RU"/>
        </w:rPr>
        <w:t xml:space="preserve"> из соревнований с площадки kaggle.com в инфраструктуру вашей команды с использованием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>.</w:t>
      </w:r>
    </w:p>
    <w:p w14:paraId="2B56891C" w14:textId="77777777" w:rsidR="00DF4B34" w:rsidRDefault="00DF4B34">
      <w:pPr>
        <w:ind w:left="0"/>
        <w:rPr>
          <w:lang w:val="ru-RU"/>
        </w:rPr>
      </w:pPr>
    </w:p>
    <w:p w14:paraId="31D6AFD2" w14:textId="77777777" w:rsidR="00DF4B34" w:rsidRDefault="00B53B29">
      <w:pPr>
        <w:pStyle w:val="2"/>
      </w:pPr>
      <w:r>
        <w:t>Содержание</w:t>
      </w:r>
    </w:p>
    <w:p w14:paraId="1423CB0E" w14:textId="77777777" w:rsidR="00DF4B34" w:rsidRDefault="00B53B29">
      <w:r>
        <w:t xml:space="preserve">В панели управления сервиса app.clear.ml вы можете через вкладку </w:t>
      </w:r>
      <w:proofErr w:type="spellStart"/>
      <w:r>
        <w:t>Datasets</w:t>
      </w:r>
      <w:proofErr w:type="spellEnd"/>
      <w:r>
        <w:t xml:space="preserve"> получить доступ для работы с наборами данных (</w:t>
      </w:r>
      <w:proofErr w:type="spellStart"/>
      <w:r>
        <w:t>датасетами</w:t>
      </w:r>
      <w:proofErr w:type="spellEnd"/>
      <w:r>
        <w:t xml:space="preserve">). По умолчанию в проекте </w:t>
      </w:r>
      <w:proofErr w:type="spellStart"/>
      <w:r>
        <w:t>ClearML</w:t>
      </w:r>
      <w:proofErr w:type="spellEnd"/>
      <w:r>
        <w:t xml:space="preserve"> </w:t>
      </w:r>
      <w:proofErr w:type="spellStart"/>
      <w:r>
        <w:t>датасетов</w:t>
      </w:r>
      <w:proofErr w:type="spellEnd"/>
      <w:r>
        <w:t xml:space="preserve"> нет, поэтому сначала вы увидите уведомление </w:t>
      </w:r>
      <w:proofErr w:type="spellStart"/>
      <w:r>
        <w:rPr>
          <w:i/>
          <w:iCs/>
        </w:rPr>
        <w:t>No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datasets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show</w:t>
      </w:r>
      <w:proofErr w:type="spellEnd"/>
      <w:r>
        <w:t>.</w:t>
      </w:r>
    </w:p>
    <w:p w14:paraId="3C31A1AB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74DCB67" wp14:editId="6E80F54D">
                <wp:extent cx="3004037" cy="2438304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1016521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3004036" cy="2438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236.5pt;height:192.0pt;mso-wrap-distance-left:0.0pt;mso-wrap-distance-top:0.0pt;mso-wrap-distance-right:0.0pt;mso-wrap-distance-bottom:0.0pt;" stroked="false">
                <v:path textboxrect="0,0,0,0"/>
                <v:imagedata r:id="rId87" o:title=""/>
              </v:shape>
            </w:pict>
          </mc:Fallback>
        </mc:AlternateContent>
      </w:r>
    </w:p>
    <w:p w14:paraId="5713DED5" w14:textId="77777777" w:rsidR="00DF4B34" w:rsidRDefault="00DF4B34"/>
    <w:p w14:paraId="305876AF" w14:textId="77777777" w:rsidR="00DF4B34" w:rsidRDefault="00B53B29">
      <w:r>
        <w:t>На этой же вкладке есть пример простого кода, добавив который в код проекта вы сможете автоматизировать получение данных из внешнего источника и добавить данные в проект. Это можно сделать с помощью консольных команд (исполняемых скриптов), пример которых приведен на вкладке CLI:</w:t>
      </w:r>
    </w:p>
    <w:p w14:paraId="4CCDE13A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644F755E" wp14:editId="575694A7">
                <wp:extent cx="5258775" cy="2408347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6313969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258774" cy="24083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14.1pt;height:189.6pt;mso-wrap-distance-left:0.0pt;mso-wrap-distance-top:0.0pt;mso-wrap-distance-right:0.0pt;mso-wrap-distance-bottom:0.0pt;" stroked="false">
                <v:path textboxrect="0,0,0,0"/>
                <v:imagedata r:id="rId89" o:title=""/>
              </v:shape>
            </w:pict>
          </mc:Fallback>
        </mc:AlternateContent>
      </w:r>
    </w:p>
    <w:p w14:paraId="11465D1E" w14:textId="77777777" w:rsidR="00DF4B34" w:rsidRDefault="00B53B29">
      <w:r>
        <w:lastRenderedPageBreak/>
        <w:t xml:space="preserve">Другой, более функциональный и гибкий вариант загрузки данных в </w:t>
      </w:r>
      <w:proofErr w:type="spellStart"/>
      <w:r>
        <w:t>ClearML</w:t>
      </w:r>
      <w:proofErr w:type="spellEnd"/>
      <w:r>
        <w:t xml:space="preserve"> состоит в использовании SDK (</w:t>
      </w:r>
      <w:proofErr w:type="spellStart"/>
      <w:r>
        <w:t>Software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Kit</w:t>
      </w:r>
      <w:proofErr w:type="spellEnd"/>
      <w:r>
        <w:t xml:space="preserve">), набора команд, которые можно выполнять в </w:t>
      </w:r>
      <w:proofErr w:type="spellStart"/>
      <w:r>
        <w:t>python</w:t>
      </w:r>
      <w:proofErr w:type="spellEnd"/>
      <w:r>
        <w:t xml:space="preserve"> скрипте, импортировав специальную библиотеку. Пример такого скрипта и синтаксиса команд вы также можете найти на вкладе </w:t>
      </w:r>
      <w:proofErr w:type="spellStart"/>
      <w:r>
        <w:t>Datasets</w:t>
      </w:r>
      <w:proofErr w:type="spellEnd"/>
      <w:r>
        <w:t xml:space="preserve"> в </w:t>
      </w:r>
      <w:proofErr w:type="spellStart"/>
      <w:r>
        <w:t>ClearML</w:t>
      </w:r>
      <w:proofErr w:type="spellEnd"/>
      <w:r>
        <w:t xml:space="preserve"> в разделе SDK:</w:t>
      </w:r>
    </w:p>
    <w:p w14:paraId="536F02B7" w14:textId="77777777" w:rsidR="00DF4B34" w:rsidRDefault="00DF4B34"/>
    <w:p w14:paraId="64C816DF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2F91AE06" wp14:editId="02CDF07A">
                <wp:extent cx="6121400" cy="4976158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1282926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6121398" cy="49761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82.0pt;height:391.8pt;mso-wrap-distance-left:0.0pt;mso-wrap-distance-top:0.0pt;mso-wrap-distance-right:0.0pt;mso-wrap-distance-bottom:0.0pt;" stroked="false">
                <v:path textboxrect="0,0,0,0"/>
                <v:imagedata r:id="rId91" o:title=""/>
              </v:shape>
            </w:pict>
          </mc:Fallback>
        </mc:AlternateContent>
      </w:r>
    </w:p>
    <w:p w14:paraId="6B225488" w14:textId="77777777" w:rsidR="00DF4B34" w:rsidRDefault="00DF4B34"/>
    <w:p w14:paraId="1F11D859" w14:textId="77777777" w:rsidR="00DF4B34" w:rsidRDefault="00B53B29">
      <w:bookmarkStart w:id="3" w:name="_Hlk127371008"/>
      <w:r>
        <w:t xml:space="preserve">В нашем случае мы будем работать с данными с площадки kaggle.com, которая содержит API для автоматизированного взаимодействия сторонних инструментов с площадкой, в том числе и для закачки </w:t>
      </w:r>
      <w:proofErr w:type="spellStart"/>
      <w:r>
        <w:t>датасетов</w:t>
      </w:r>
      <w:proofErr w:type="spellEnd"/>
      <w:r>
        <w:t xml:space="preserve">. Это библиотека с открытым исходным кодом, </w:t>
      </w:r>
      <w:hyperlink r:id="rId92" w:tooltip="https://github.com/Kaggle/kaggle-api," w:history="1">
        <w:r>
          <w:rPr>
            <w:rStyle w:val="af9"/>
          </w:rPr>
          <w:t>https://github.com/Kaggle/kaggle-api,</w:t>
        </w:r>
      </w:hyperlink>
      <w:r>
        <w:t xml:space="preserve"> ее можно установить командой в созданном вами виртуальном окружении </w:t>
      </w:r>
      <w:proofErr w:type="spellStart"/>
      <w:r>
        <w:t>venv</w:t>
      </w:r>
      <w:proofErr w:type="spellEnd"/>
    </w:p>
    <w:p w14:paraId="1145F78B" w14:textId="77777777" w:rsidR="00DF4B34" w:rsidRDefault="00B53B29">
      <w:pPr>
        <w:ind w:firstLine="713"/>
        <w:rPr>
          <w:b/>
          <w:bCs/>
        </w:rPr>
      </w:pPr>
      <w:proofErr w:type="spellStart"/>
      <w:r>
        <w:rPr>
          <w:b/>
          <w:bCs/>
        </w:rPr>
        <w:t>pip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kaggle</w:t>
      </w:r>
      <w:proofErr w:type="spellEnd"/>
    </w:p>
    <w:p w14:paraId="44363F27" w14:textId="77777777" w:rsidR="00DF4B34" w:rsidRDefault="00B53B29">
      <w:r>
        <w:t xml:space="preserve">Затем вы загрузите данные с помощью инструкций со страницы соревнования: </w:t>
      </w:r>
      <w:hyperlink r:id="rId93" w:tooltip="https://www.kaggle.com/competitions/tabular-playground-series-nov-2022/data" w:history="1">
        <w:r>
          <w:rPr>
            <w:rStyle w:val="af9"/>
          </w:rPr>
          <w:t>https://www.kaggle.com/competitions/tabular-playground-series-nov-2022/data</w:t>
        </w:r>
      </w:hyperlink>
      <w:bookmarkEnd w:id="3"/>
    </w:p>
    <w:p w14:paraId="702182B9" w14:textId="77777777" w:rsidR="00DF4B34" w:rsidRDefault="00B53B29">
      <w:r>
        <w:rPr>
          <w:noProof/>
        </w:rPr>
        <w:lastRenderedPageBreak/>
        <mc:AlternateContent>
          <mc:Choice Requires="wpg">
            <w:drawing>
              <wp:inline distT="0" distB="0" distL="0" distR="0" wp14:anchorId="318F390F" wp14:editId="5E8CCBE4">
                <wp:extent cx="6121400" cy="3110733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0539817" name=""/>
                        <pic:cNvPicPr>
                          <a:picLocks noChangeAspect="1"/>
                        </pic:cNvPicPr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6121399" cy="31107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82.0pt;height:244.9pt;mso-wrap-distance-left:0.0pt;mso-wrap-distance-top:0.0pt;mso-wrap-distance-right:0.0pt;mso-wrap-distance-bottom:0.0pt;" stroked="false">
                <v:path textboxrect="0,0,0,0"/>
                <v:imagedata r:id="rId95" o:title=""/>
              </v:shape>
            </w:pict>
          </mc:Fallback>
        </mc:AlternateContent>
      </w:r>
    </w:p>
    <w:p w14:paraId="50A0DEF4" w14:textId="77777777" w:rsidR="00DF4B34" w:rsidRDefault="00B53B29">
      <w:bookmarkStart w:id="4" w:name="_Hlk127371052"/>
      <w:r>
        <w:t xml:space="preserve">Важно, что для доступа к данным площадки вам нужно создать токен в аккаунте вашего профиля на kaggle.com (инструкция находится </w:t>
      </w:r>
      <w:proofErr w:type="gramStart"/>
      <w:r>
        <w:t>здесь  https://github.com/Kaggle/kaggle-api</w:t>
      </w:r>
      <w:proofErr w:type="gramEnd"/>
      <w:r>
        <w:t>).</w:t>
      </w:r>
    </w:p>
    <w:p w14:paraId="46961846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5A76D9B2" wp14:editId="1C8A62C6">
                <wp:extent cx="6121400" cy="1379235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9798631" name=""/>
                        <pic:cNvPicPr>
                          <a:picLocks noChangeAspect="1"/>
                        </pic:cNvPicPr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6121398" cy="13792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82.0pt;height:108.6pt;mso-wrap-distance-left:0.0pt;mso-wrap-distance-top:0.0pt;mso-wrap-distance-right:0.0pt;mso-wrap-distance-bottom:0.0pt;" stroked="false">
                <v:path textboxrect="0,0,0,0"/>
                <v:imagedata r:id="rId97" o:title=""/>
              </v:shape>
            </w:pict>
          </mc:Fallback>
        </mc:AlternateContent>
      </w:r>
    </w:p>
    <w:p w14:paraId="072E02E9" w14:textId="77777777" w:rsidR="00DF4B34" w:rsidRDefault="00DF4B34"/>
    <w:p w14:paraId="0B325115" w14:textId="77777777" w:rsidR="00DF4B34" w:rsidRDefault="00B53B29">
      <w:r>
        <w:t xml:space="preserve">Нажатие на кнопку </w:t>
      </w:r>
      <w:proofErr w:type="spellStart"/>
      <w:r>
        <w:rPr>
          <w:i/>
          <w:iCs/>
        </w:rPr>
        <w:t>Create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New</w:t>
      </w:r>
      <w:proofErr w:type="spellEnd"/>
      <w:r>
        <w:rPr>
          <w:i/>
          <w:iCs/>
        </w:rPr>
        <w:t xml:space="preserve"> API </w:t>
      </w:r>
      <w:proofErr w:type="spellStart"/>
      <w:r>
        <w:rPr>
          <w:i/>
          <w:iCs/>
        </w:rPr>
        <w:t>Token</w:t>
      </w:r>
      <w:proofErr w:type="spellEnd"/>
      <w:r>
        <w:t xml:space="preserve"> приведет к созданию </w:t>
      </w:r>
      <w:proofErr w:type="spellStart"/>
      <w:proofErr w:type="gramStart"/>
      <w:r>
        <w:t>kaggle.json</w:t>
      </w:r>
      <w:proofErr w:type="spellEnd"/>
      <w:proofErr w:type="gramEnd"/>
      <w:r>
        <w:t xml:space="preserve"> файла, который необходимо перенести в папку .</w:t>
      </w:r>
      <w:proofErr w:type="spellStart"/>
      <w:r>
        <w:t>kaggle</w:t>
      </w:r>
      <w:proofErr w:type="spellEnd"/>
      <w:r>
        <w:t xml:space="preserve"> вашей рабочей директории. </w:t>
      </w:r>
    </w:p>
    <w:p w14:paraId="245D3B18" w14:textId="77777777" w:rsidR="00DF4B34" w:rsidRDefault="00DF4B34"/>
    <w:p w14:paraId="27B0BE7E" w14:textId="77777777" w:rsidR="00DF4B34" w:rsidRDefault="00B53B29">
      <w:r>
        <w:t xml:space="preserve">Изменяя соответствующим образом команды из примера </w:t>
      </w:r>
      <w:proofErr w:type="spellStart"/>
      <w:r>
        <w:t>ClearML</w:t>
      </w:r>
      <w:proofErr w:type="spellEnd"/>
      <w:r>
        <w:t xml:space="preserve"> по загрузке данных, вам надо подготовить вот такой скрипт, либо последовательно выполнить команды в консоли</w:t>
      </w:r>
    </w:p>
    <w:p w14:paraId="4288B925" w14:textId="77777777" w:rsidR="00DF4B34" w:rsidRPr="00B53B29" w:rsidRDefault="00B53B29">
      <w:pPr>
        <w:ind w:firstLine="713"/>
        <w:rPr>
          <w:b/>
          <w:bCs/>
          <w:lang w:val="en-US"/>
        </w:rPr>
      </w:pPr>
      <w:proofErr w:type="spellStart"/>
      <w:r w:rsidRPr="00B53B29">
        <w:rPr>
          <w:b/>
          <w:bCs/>
          <w:lang w:val="en-US"/>
        </w:rPr>
        <w:t>kaggle</w:t>
      </w:r>
      <w:proofErr w:type="spellEnd"/>
      <w:r w:rsidRPr="00B53B29">
        <w:rPr>
          <w:b/>
          <w:bCs/>
          <w:lang w:val="en-US"/>
        </w:rPr>
        <w:t xml:space="preserve"> competitions download -c tabular-playground-series-nov-2022</w:t>
      </w:r>
      <w:bookmarkEnd w:id="4"/>
    </w:p>
    <w:p w14:paraId="1233A453" w14:textId="77777777" w:rsidR="00DF4B34" w:rsidRPr="00B53B29" w:rsidRDefault="00DF4B34">
      <w:pPr>
        <w:ind w:firstLine="713"/>
        <w:rPr>
          <w:lang w:val="en-US"/>
        </w:rPr>
      </w:pPr>
    </w:p>
    <w:p w14:paraId="6233BC7F" w14:textId="77777777" w:rsidR="00DF4B34" w:rsidRDefault="00B53B29">
      <w:pPr>
        <w:ind w:firstLine="713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3FC08FF" wp14:editId="76F1C18D">
                <wp:extent cx="5452777" cy="400668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8963" name=""/>
                        <pic:cNvPicPr>
                          <a:picLocks noChangeAspect="1"/>
                        </pic:cNvPicPr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452777" cy="4006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29.4pt;height:31.5pt;mso-wrap-distance-left:0.0pt;mso-wrap-distance-top:0.0pt;mso-wrap-distance-right:0.0pt;mso-wrap-distance-bottom:0.0pt;rotation:0;" stroked="false">
                <v:path textboxrect="0,0,0,0"/>
                <v:imagedata r:id="rId99" o:title=""/>
              </v:shape>
            </w:pict>
          </mc:Fallback>
        </mc:AlternateContent>
      </w:r>
    </w:p>
    <w:p w14:paraId="75D344C0" w14:textId="77777777" w:rsidR="00DF4B34" w:rsidRDefault="00DF4B34"/>
    <w:p w14:paraId="45017A2D" w14:textId="77777777" w:rsidR="00DF4B34" w:rsidRPr="00B53B29" w:rsidRDefault="00B53B29">
      <w:pPr>
        <w:ind w:firstLine="713"/>
        <w:rPr>
          <w:lang w:val="en-US"/>
        </w:rPr>
      </w:pPr>
      <w:proofErr w:type="spellStart"/>
      <w:r w:rsidRPr="00B53B29">
        <w:rPr>
          <w:b/>
          <w:bCs/>
          <w:lang w:val="en-US"/>
        </w:rPr>
        <w:t>clearml</w:t>
      </w:r>
      <w:proofErr w:type="spellEnd"/>
      <w:r w:rsidRPr="00B53B29">
        <w:rPr>
          <w:b/>
          <w:bCs/>
          <w:lang w:val="en-US"/>
        </w:rPr>
        <w:t xml:space="preserve">-data create --project “TPS” --name </w:t>
      </w:r>
      <w:proofErr w:type="spellStart"/>
      <w:r w:rsidRPr="00B53B29">
        <w:rPr>
          <w:b/>
          <w:bCs/>
          <w:lang w:val="en-US"/>
        </w:rPr>
        <w:t>tps</w:t>
      </w:r>
      <w:proofErr w:type="spellEnd"/>
      <w:r w:rsidRPr="00B53B29">
        <w:rPr>
          <w:b/>
          <w:bCs/>
          <w:lang w:val="en-US"/>
        </w:rPr>
        <w:t>-dataset</w:t>
      </w:r>
    </w:p>
    <w:p w14:paraId="64B8F713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339B30CA" wp14:editId="63AB84E1">
                <wp:extent cx="6121400" cy="771153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6115998" name=""/>
                        <pic:cNvPicPr>
                          <a:picLocks noChangeAspect="1"/>
                        </pic:cNvPicPr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6121399" cy="771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82.0pt;height:60.7pt;mso-wrap-distance-left:0.0pt;mso-wrap-distance-top:0.0pt;mso-wrap-distance-right:0.0pt;mso-wrap-distance-bottom:0.0pt;" stroked="false">
                <v:path textboxrect="0,0,0,0"/>
                <v:imagedata r:id="rId101" o:title=""/>
              </v:shape>
            </w:pict>
          </mc:Fallback>
        </mc:AlternateContent>
      </w:r>
    </w:p>
    <w:p w14:paraId="26EB6EDE" w14:textId="77777777" w:rsidR="00DF4B34" w:rsidRDefault="00DF4B34"/>
    <w:p w14:paraId="310901C2" w14:textId="77777777" w:rsidR="00DF4B34" w:rsidRDefault="00B53B29">
      <w:r>
        <w:t xml:space="preserve">Теперь давайте добавим файлы </w:t>
      </w:r>
      <w:proofErr w:type="spellStart"/>
      <w:r>
        <w:t>датасета</w:t>
      </w:r>
      <w:proofErr w:type="spellEnd"/>
      <w:r>
        <w:t xml:space="preserve"> под контроль </w:t>
      </w:r>
      <w:proofErr w:type="spellStart"/>
      <w:r>
        <w:t>ClearML</w:t>
      </w:r>
      <w:proofErr w:type="spellEnd"/>
      <w:r>
        <w:t xml:space="preserve">. Перед этим не забудьте разархивировать файл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t xml:space="preserve"> данные с kaggle.com переносятся в виде архива </w:t>
      </w:r>
      <w:proofErr w:type="spellStart"/>
      <w:r>
        <w:t>zip</w:t>
      </w:r>
      <w:proofErr w:type="spellEnd"/>
      <w:r>
        <w:t xml:space="preserve">. Это можно сделать командой </w:t>
      </w:r>
    </w:p>
    <w:p w14:paraId="4195316A" w14:textId="77777777" w:rsidR="00DF4B34" w:rsidRDefault="00B53B29">
      <w:pPr>
        <w:ind w:firstLine="713"/>
      </w:pPr>
      <w:proofErr w:type="spellStart"/>
      <w:r>
        <w:rPr>
          <w:b/>
          <w:bCs/>
        </w:rPr>
        <w:lastRenderedPageBreak/>
        <w:t>unzip</w:t>
      </w:r>
      <w:proofErr w:type="spellEnd"/>
      <w:r>
        <w:rPr>
          <w:b/>
          <w:bCs/>
        </w:rPr>
        <w:t xml:space="preserve"> tabular-playground-series-nov-2022.zip </w:t>
      </w:r>
    </w:p>
    <w:p w14:paraId="1395835B" w14:textId="77777777" w:rsidR="00DF4B34" w:rsidRDefault="00B53B29">
      <w:r>
        <w:t xml:space="preserve">Далее с помощью </w:t>
      </w:r>
      <w:proofErr w:type="gramStart"/>
      <w:r>
        <w:t xml:space="preserve">скрипта  </w:t>
      </w:r>
      <w:proofErr w:type="spellStart"/>
      <w:r>
        <w:t>clearml</w:t>
      </w:r>
      <w:proofErr w:type="gramEnd"/>
      <w:r>
        <w:t>-data</w:t>
      </w:r>
      <w:proofErr w:type="spellEnd"/>
      <w:r>
        <w:t xml:space="preserve"> эти файлы ставятся на контроль</w:t>
      </w:r>
    </w:p>
    <w:p w14:paraId="69DCF759" w14:textId="77777777" w:rsidR="00DF4B34" w:rsidRPr="00B53B29" w:rsidRDefault="00B53B29">
      <w:pPr>
        <w:ind w:firstLine="713"/>
        <w:rPr>
          <w:rFonts w:ascii="Liberation Sans" w:eastAsia="Liberation Sans" w:hAnsi="Liberation Sans" w:cs="Liberation Sans"/>
          <w:b/>
          <w:bCs/>
          <w:color w:val="000000"/>
          <w:sz w:val="21"/>
          <w:szCs w:val="21"/>
          <w:lang w:val="en-US"/>
        </w:rPr>
      </w:pPr>
      <w:proofErr w:type="spellStart"/>
      <w:r w:rsidRPr="00B53B29">
        <w:rPr>
          <w:b/>
          <w:bCs/>
          <w:lang w:val="en-US"/>
        </w:rPr>
        <w:t>clearml</w:t>
      </w:r>
      <w:proofErr w:type="spellEnd"/>
      <w:r w:rsidRPr="00B53B29">
        <w:rPr>
          <w:b/>
          <w:bCs/>
          <w:lang w:val="en-US"/>
        </w:rPr>
        <w:t xml:space="preserve">-data add --files </w:t>
      </w:r>
      <w:proofErr w:type="spellStart"/>
      <w:r w:rsidRPr="00B53B29">
        <w:rPr>
          <w:rFonts w:ascii="Liberation Sans" w:eastAsia="Liberation Sans" w:hAnsi="Liberation Sans" w:cs="Liberation Sans"/>
          <w:b/>
          <w:color w:val="000000"/>
          <w:sz w:val="21"/>
          <w:highlight w:val="white"/>
          <w:lang w:val="en-US"/>
        </w:rPr>
        <w:t>submission_files</w:t>
      </w:r>
      <w:proofErr w:type="spellEnd"/>
      <w:r w:rsidRPr="00B53B29">
        <w:rPr>
          <w:rFonts w:ascii="Liberation Sans" w:eastAsia="Liberation Sans" w:hAnsi="Liberation Sans" w:cs="Liberation Sans"/>
          <w:b/>
          <w:color w:val="000000"/>
          <w:sz w:val="21"/>
          <w:highlight w:val="white"/>
          <w:lang w:val="en-US"/>
        </w:rPr>
        <w:t>/</w:t>
      </w:r>
    </w:p>
    <w:p w14:paraId="5D0A0180" w14:textId="77777777" w:rsidR="00DF4B34" w:rsidRPr="00B53B29" w:rsidRDefault="00B53B29">
      <w:pPr>
        <w:ind w:firstLine="713"/>
        <w:rPr>
          <w:lang w:val="en-US"/>
        </w:rPr>
      </w:pPr>
      <w:proofErr w:type="spellStart"/>
      <w:r w:rsidRPr="00B53B29">
        <w:rPr>
          <w:b/>
          <w:bCs/>
          <w:lang w:val="en-US"/>
        </w:rPr>
        <w:t>clearml</w:t>
      </w:r>
      <w:proofErr w:type="spellEnd"/>
      <w:r w:rsidRPr="00B53B29">
        <w:rPr>
          <w:b/>
          <w:bCs/>
          <w:lang w:val="en-US"/>
        </w:rPr>
        <w:t xml:space="preserve">-data add --files </w:t>
      </w:r>
      <w:r w:rsidRPr="00B53B29">
        <w:rPr>
          <w:rFonts w:ascii="Liberation Sans" w:eastAsia="Liberation Sans" w:hAnsi="Liberation Sans" w:cs="Liberation Sans"/>
          <w:b/>
          <w:color w:val="000000"/>
          <w:sz w:val="21"/>
          <w:highlight w:val="white"/>
          <w:lang w:val="en-US"/>
        </w:rPr>
        <w:t>train_labels.csv</w:t>
      </w:r>
    </w:p>
    <w:p w14:paraId="63E8621E" w14:textId="77777777" w:rsidR="00DF4B34" w:rsidRPr="00B53B29" w:rsidRDefault="00B53B29">
      <w:pPr>
        <w:ind w:firstLine="713"/>
        <w:rPr>
          <w:lang w:val="en-US"/>
        </w:rPr>
      </w:pPr>
      <w:proofErr w:type="spellStart"/>
      <w:r w:rsidRPr="00B53B29">
        <w:rPr>
          <w:b/>
          <w:bCs/>
          <w:lang w:val="en-US"/>
        </w:rPr>
        <w:t>clearml</w:t>
      </w:r>
      <w:proofErr w:type="spellEnd"/>
      <w:r w:rsidRPr="00B53B29">
        <w:rPr>
          <w:b/>
          <w:bCs/>
          <w:lang w:val="en-US"/>
        </w:rPr>
        <w:t xml:space="preserve">-data add --files </w:t>
      </w:r>
      <w:r w:rsidRPr="00B53B29">
        <w:rPr>
          <w:rFonts w:ascii="Liberation Sans" w:eastAsia="Liberation Sans" w:hAnsi="Liberation Sans" w:cs="Liberation Sans"/>
          <w:b/>
          <w:color w:val="000000"/>
          <w:sz w:val="21"/>
          <w:highlight w:val="white"/>
          <w:lang w:val="en-US"/>
        </w:rPr>
        <w:t>sample_submission.csv</w:t>
      </w:r>
    </w:p>
    <w:p w14:paraId="6508F1D6" w14:textId="77777777" w:rsidR="00DF4B34" w:rsidRPr="00B53B29" w:rsidRDefault="00DF4B34">
      <w:pPr>
        <w:ind w:firstLine="713"/>
        <w:rPr>
          <w:lang w:val="en-US"/>
        </w:rPr>
      </w:pPr>
    </w:p>
    <w:p w14:paraId="23328FE3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4615A13A" wp14:editId="46D700B7">
                <wp:extent cx="6121400" cy="554846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4842729" name=""/>
                        <pic:cNvPicPr>
                          <a:picLocks noChangeAspect="1"/>
                        </pic:cNvPicPr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6121399" cy="5548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82.0pt;height:43.7pt;mso-wrap-distance-left:0.0pt;mso-wrap-distance-top:0.0pt;mso-wrap-distance-right:0.0pt;mso-wrap-distance-bottom:0.0pt;" stroked="false">
                <v:path textboxrect="0,0,0,0"/>
                <v:imagedata r:id="rId103" o:title=""/>
              </v:shape>
            </w:pict>
          </mc:Fallback>
        </mc:AlternateContent>
      </w:r>
    </w:p>
    <w:p w14:paraId="65C6B594" w14:textId="77777777" w:rsidR="00DF4B34" w:rsidRDefault="00DF4B34"/>
    <w:p w14:paraId="1330DEDD" w14:textId="77777777" w:rsidR="00DF4B34" w:rsidRDefault="00B53B29">
      <w:r>
        <w:t>После добавления всех необходимых файлов необходимо вызвать команду</w:t>
      </w:r>
    </w:p>
    <w:p w14:paraId="54E26D92" w14:textId="77777777" w:rsidR="00DF4B34" w:rsidRDefault="00B53B29">
      <w:pPr>
        <w:ind w:firstLine="713"/>
      </w:pPr>
      <w:proofErr w:type="spellStart"/>
      <w:r>
        <w:rPr>
          <w:b/>
          <w:bCs/>
        </w:rPr>
        <w:t>clearml-data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close</w:t>
      </w:r>
      <w:proofErr w:type="spellEnd"/>
    </w:p>
    <w:p w14:paraId="0D92571A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4353BB" wp14:editId="4EF01250">
                <wp:extent cx="4758395" cy="637417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8328212" name=""/>
                        <pic:cNvPicPr>
                          <a:picLocks noChangeAspect="1"/>
                        </pic:cNvPicPr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4758394" cy="637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374.7pt;height:50.2pt;mso-wrap-distance-left:0.0pt;mso-wrap-distance-top:0.0pt;mso-wrap-distance-right:0.0pt;mso-wrap-distance-bottom:0.0pt;" stroked="false">
                <v:path textboxrect="0,0,0,0"/>
                <v:imagedata r:id="rId105" o:title=""/>
              </v:shape>
            </w:pict>
          </mc:Fallback>
        </mc:AlternateContent>
      </w:r>
    </w:p>
    <w:p w14:paraId="42244AD9" w14:textId="77777777" w:rsidR="00DF4B34" w:rsidRDefault="00DF4B34">
      <w:pPr>
        <w:ind w:firstLine="713"/>
      </w:pPr>
    </w:p>
    <w:p w14:paraId="05584ED6" w14:textId="77777777" w:rsidR="00DF4B34" w:rsidRDefault="00B53B29">
      <w:r>
        <w:t xml:space="preserve">Файлы загрузятся в облачный сервис app.clear.ml, после чего этот </w:t>
      </w:r>
      <w:proofErr w:type="spellStart"/>
      <w:r>
        <w:t>датасет</w:t>
      </w:r>
      <w:proofErr w:type="spellEnd"/>
      <w:r>
        <w:t xml:space="preserve"> можно увидеть в графическом интерфейсе</w:t>
      </w:r>
    </w:p>
    <w:p w14:paraId="27D51FB7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6AFB57AF" wp14:editId="475FBF7F">
                <wp:extent cx="6121400" cy="2090053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54501" name=""/>
                        <pic:cNvPicPr>
                          <a:picLocks noChangeAspect="1"/>
                        </pic:cNvPicPr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6121399" cy="2090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82.0pt;height:164.6pt;mso-wrap-distance-left:0.0pt;mso-wrap-distance-top:0.0pt;mso-wrap-distance-right:0.0pt;mso-wrap-distance-bottom:0.0pt;" stroked="false">
                <v:path textboxrect="0,0,0,0"/>
                <v:imagedata r:id="rId107" o:title=""/>
              </v:shape>
            </w:pict>
          </mc:Fallback>
        </mc:AlternateContent>
      </w:r>
    </w:p>
    <w:p w14:paraId="362E7D42" w14:textId="77777777" w:rsidR="00DF4B34" w:rsidRDefault="00DF4B34"/>
    <w:p w14:paraId="30881549" w14:textId="77777777" w:rsidR="00DF4B34" w:rsidRDefault="00B53B29">
      <w:r>
        <w:t xml:space="preserve">Также </w:t>
      </w:r>
      <w:proofErr w:type="spellStart"/>
      <w:r>
        <w:t>ClearML</w:t>
      </w:r>
      <w:proofErr w:type="spellEnd"/>
      <w:r>
        <w:t xml:space="preserve"> позволяет получить более детальную информацию по структуре данных</w:t>
      </w:r>
    </w:p>
    <w:p w14:paraId="6FA54FDB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F424CC5" wp14:editId="6D87EF0A">
                <wp:extent cx="1633786" cy="2762345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1808774" name=""/>
                        <pic:cNvPicPr>
                          <a:picLocks noChangeAspect="1"/>
                        </pic:cNvPicPr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1633785" cy="27623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128.6pt;height:217.5pt;mso-wrap-distance-left:0.0pt;mso-wrap-distance-top:0.0pt;mso-wrap-distance-right:0.0pt;mso-wrap-distance-bottom:0.0pt;" stroked="false">
                <v:path textboxrect="0,0,0,0"/>
                <v:imagedata r:id="rId109" o:title=""/>
              </v:shape>
            </w:pict>
          </mc:Fallback>
        </mc:AlternateContent>
      </w:r>
    </w:p>
    <w:p w14:paraId="33F5898F" w14:textId="77777777" w:rsidR="00DF4B34" w:rsidRDefault="00B53B29">
      <w:r>
        <w:lastRenderedPageBreak/>
        <w:t xml:space="preserve">И даже получить доступ к содержимому </w:t>
      </w:r>
      <w:proofErr w:type="spellStart"/>
      <w:r>
        <w:t>датасета</w:t>
      </w:r>
      <w:proofErr w:type="spellEnd"/>
      <w:r>
        <w:t xml:space="preserve"> через графический интерфейс</w:t>
      </w:r>
    </w:p>
    <w:p w14:paraId="6DAAF64F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12EA4BCC" wp14:editId="416A79A5">
                <wp:extent cx="5611200" cy="1729329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9339409" name=""/>
                        <pic:cNvPicPr>
                          <a:picLocks noChangeAspect="1"/>
                        </pic:cNvPicPr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5611199" cy="1729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41.8pt;height:136.2pt;mso-wrap-distance-left:0.0pt;mso-wrap-distance-top:0.0pt;mso-wrap-distance-right:0.0pt;mso-wrap-distance-bottom:0.0pt;" stroked="false">
                <v:path textboxrect="0,0,0,0"/>
                <v:imagedata r:id="rId111" o:title=""/>
              </v:shape>
            </w:pict>
          </mc:Fallback>
        </mc:AlternateContent>
      </w:r>
    </w:p>
    <w:p w14:paraId="52B819DA" w14:textId="77777777" w:rsidR="00DF4B34" w:rsidRDefault="00DF4B34"/>
    <w:p w14:paraId="7BC4A26C" w14:textId="77777777" w:rsidR="00DF4B34" w:rsidRDefault="00B53B29">
      <w:r>
        <w:t xml:space="preserve">Теперь </w:t>
      </w:r>
      <w:proofErr w:type="spellStart"/>
      <w:r>
        <w:t>датасет</w:t>
      </w:r>
      <w:proofErr w:type="spellEnd"/>
      <w:r>
        <w:t xml:space="preserve"> задачи привязан к проекту в </w:t>
      </w:r>
      <w:proofErr w:type="spellStart"/>
      <w:r>
        <w:t>ClearML</w:t>
      </w:r>
      <w:proofErr w:type="spellEnd"/>
      <w:r>
        <w:t>, это его составная часть.</w:t>
      </w:r>
    </w:p>
    <w:p w14:paraId="41980E75" w14:textId="77777777" w:rsidR="00DF4B34" w:rsidRDefault="00B53B29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t>Тест</w:t>
      </w:r>
    </w:p>
    <w:p w14:paraId="016F76D9" w14:textId="77777777" w:rsidR="00DF4B34" w:rsidRDefault="00B53B29" w:rsidP="00093E8A">
      <w:pPr>
        <w:numPr>
          <w:ilvl w:val="0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Какой инструмент мы использовали для загрузки </w:t>
      </w:r>
      <w:proofErr w:type="spellStart"/>
      <w:r>
        <w:rPr>
          <w:rFonts w:asciiTheme="majorHAnsi" w:eastAsia="Times New Roman" w:hAnsiTheme="majorHAnsi" w:cstheme="majorHAnsi"/>
          <w:color w:val="000000"/>
          <w:lang w:val="ru-RU"/>
        </w:rPr>
        <w:t>датасета</w:t>
      </w:r>
      <w:proofErr w:type="spellEnd"/>
      <w:r>
        <w:rPr>
          <w:rFonts w:asciiTheme="majorHAnsi" w:eastAsia="Times New Roman" w:hAnsiTheme="majorHAnsi" w:cstheme="majorHAnsi"/>
          <w:color w:val="000000"/>
          <w:lang w:val="ru-RU"/>
        </w:rPr>
        <w:t xml:space="preserve"> с площадки kaggle.com</w:t>
      </w:r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2C2F1C3B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GPU</w:t>
      </w:r>
    </w:p>
    <w:p w14:paraId="265ABC28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lang w:val="ru-RU"/>
        </w:rPr>
        <w:t xml:space="preserve">библиотека </w:t>
      </w:r>
      <w:proofErr w:type="spellStart"/>
      <w:r>
        <w:rPr>
          <w:rFonts w:asciiTheme="majorHAnsi" w:hAnsiTheme="majorHAnsi" w:cstheme="majorHAnsi"/>
          <w:b/>
          <w:lang w:val="ru-RU"/>
        </w:rPr>
        <w:t>kaggle</w:t>
      </w:r>
      <w:proofErr w:type="spellEnd"/>
      <w:r>
        <w:rPr>
          <w:rFonts w:asciiTheme="majorHAnsi" w:hAnsiTheme="majorHAnsi" w:cstheme="majorHAnsi"/>
          <w:b/>
          <w:lang w:val="ru-RU"/>
        </w:rPr>
        <w:t xml:space="preserve"> со специальным API</w:t>
      </w:r>
    </w:p>
    <w:p w14:paraId="01F11CC5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ru-RU"/>
        </w:rPr>
        <w:t>ftp</w:t>
      </w:r>
      <w:proofErr w:type="spellEnd"/>
    </w:p>
    <w:p w14:paraId="19E95F50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ru-RU"/>
        </w:rPr>
        <w:t>ssh</w:t>
      </w:r>
      <w:proofErr w:type="spellEnd"/>
    </w:p>
    <w:p w14:paraId="28FA4291" w14:textId="77777777" w:rsidR="00DF4B34" w:rsidRDefault="00B53B29" w:rsidP="00093E8A">
      <w:pPr>
        <w:numPr>
          <w:ilvl w:val="0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Какие классы импортируются из SDK модуля </w:t>
      </w:r>
      <w:proofErr w:type="spellStart"/>
      <w:r>
        <w:rPr>
          <w:rFonts w:asciiTheme="majorHAnsi" w:eastAsia="Times New Roman" w:hAnsiTheme="majorHAnsi" w:cstheme="majorHAnsi"/>
          <w:color w:val="000000"/>
          <w:lang w:val="ru-RU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  <w:lang w:val="ru-RU"/>
        </w:rPr>
        <w:t xml:space="preserve"> для работы с данными</w:t>
      </w:r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23D873E1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proofErr w:type="spellStart"/>
      <w:r>
        <w:rPr>
          <w:rFonts w:asciiTheme="majorHAnsi" w:eastAsia="Times New Roman" w:hAnsiTheme="majorHAnsi" w:cstheme="majorHAnsi"/>
          <w:b/>
          <w:color w:val="000000"/>
          <w:lang w:val="en-US"/>
        </w:rPr>
        <w:t>StorageManager</w:t>
      </w:r>
      <w:proofErr w:type="spellEnd"/>
    </w:p>
    <w:p w14:paraId="41E24D9A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rFonts w:asciiTheme="majorHAnsi" w:eastAsia="Times New Roman" w:hAnsiTheme="majorHAnsi" w:cstheme="majorHAnsi"/>
          <w:color w:val="000000"/>
          <w:lang w:val="en-US"/>
        </w:rPr>
        <w:t>Pandas</w:t>
      </w:r>
    </w:p>
    <w:p w14:paraId="21C7DA63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lang w:val="en-US"/>
        </w:rPr>
        <w:t>Dataset</w:t>
      </w:r>
    </w:p>
    <w:p w14:paraId="0B11C410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color w:val="000000"/>
        </w:rPr>
      </w:pPr>
      <w:r>
        <w:rPr>
          <w:rFonts w:asciiTheme="majorHAnsi" w:eastAsia="Times New Roman" w:hAnsiTheme="majorHAnsi" w:cstheme="majorHAnsi"/>
          <w:color w:val="000000"/>
          <w:lang w:val="en-US"/>
        </w:rPr>
        <w:t>Table</w:t>
      </w:r>
    </w:p>
    <w:p w14:paraId="439B40DA" w14:textId="77777777" w:rsidR="00DF4B34" w:rsidRDefault="00B53B29" w:rsidP="00093E8A">
      <w:pPr>
        <w:numPr>
          <w:ilvl w:val="0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Какая команда используется для добавления файлов в </w:t>
      </w:r>
      <w:proofErr w:type="spellStart"/>
      <w:r>
        <w:rPr>
          <w:rFonts w:asciiTheme="majorHAnsi" w:eastAsia="Times New Roman" w:hAnsiTheme="majorHAnsi" w:cstheme="majorHAnsi"/>
          <w:color w:val="000000"/>
          <w:lang w:val="ru-RU"/>
        </w:rPr>
        <w:t>датасет</w:t>
      </w:r>
      <w:proofErr w:type="spellEnd"/>
      <w:r>
        <w:rPr>
          <w:rFonts w:asciiTheme="majorHAnsi" w:eastAsia="Times New Roman" w:hAnsiTheme="majorHAnsi" w:cstheme="majorHAnsi"/>
          <w:color w:val="000000"/>
          <w:lang w:val="ru-RU"/>
        </w:rPr>
        <w:t xml:space="preserve"> под контролем </w:t>
      </w:r>
      <w:proofErr w:type="spellStart"/>
      <w:r>
        <w:rPr>
          <w:rFonts w:asciiTheme="majorHAnsi" w:eastAsia="Times New Roman" w:hAnsiTheme="majorHAnsi" w:cstheme="majorHAnsi"/>
          <w:color w:val="000000"/>
          <w:lang w:val="ru-RU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3613B706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proofErr w:type="spellStart"/>
      <w:r>
        <w:rPr>
          <w:b/>
          <w:bCs/>
        </w:rPr>
        <w:t>clearml-data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add</w:t>
      </w:r>
      <w:proofErr w:type="spellEnd"/>
    </w:p>
    <w:p w14:paraId="2D613420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color w:val="000000"/>
        </w:rPr>
      </w:pP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  <w:lang w:val="en-US"/>
        </w:rPr>
        <w:t>-data file</w:t>
      </w:r>
    </w:p>
    <w:p w14:paraId="05198C64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-data append file</w:t>
      </w:r>
    </w:p>
    <w:p w14:paraId="402B86DC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  <w:lang w:val="en-US"/>
        </w:rPr>
        <w:t>-dataset add</w:t>
      </w:r>
    </w:p>
    <w:p w14:paraId="60E1780B" w14:textId="77777777" w:rsidR="00DF4B34" w:rsidRDefault="00B53B29" w:rsidP="00093E8A">
      <w:pPr>
        <w:numPr>
          <w:ilvl w:val="0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color w:val="000000"/>
          <w:lang w:val="ru-RU"/>
        </w:rPr>
        <w:t xml:space="preserve">Какая команда завершает формирование </w:t>
      </w:r>
      <w:proofErr w:type="spellStart"/>
      <w:r>
        <w:rPr>
          <w:rFonts w:asciiTheme="majorHAnsi" w:eastAsia="Times New Roman" w:hAnsiTheme="majorHAnsi" w:cstheme="majorHAnsi"/>
          <w:color w:val="000000"/>
          <w:lang w:val="ru-RU"/>
        </w:rPr>
        <w:t>датасета</w:t>
      </w:r>
      <w:proofErr w:type="spellEnd"/>
      <w:r>
        <w:rPr>
          <w:rFonts w:asciiTheme="majorHAnsi" w:eastAsia="Times New Roman" w:hAnsiTheme="majorHAnsi" w:cstheme="majorHAnsi"/>
          <w:color w:val="000000"/>
          <w:lang w:val="ru-RU"/>
        </w:rPr>
        <w:t xml:space="preserve"> на </w:t>
      </w: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</w:rPr>
        <w:t>? (0.25)</w:t>
      </w:r>
    </w:p>
    <w:p w14:paraId="44C71AD5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-close</w:t>
      </w:r>
    </w:p>
    <w:p w14:paraId="255D393E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eastAsia="Times New Roman" w:hAnsiTheme="majorHAnsi" w:cstheme="majorHAnsi"/>
          <w:b/>
          <w:color w:val="000000"/>
        </w:rPr>
      </w:pPr>
      <w:proofErr w:type="spellStart"/>
      <w:r>
        <w:rPr>
          <w:rFonts w:asciiTheme="majorHAnsi" w:eastAsia="Times New Roman" w:hAnsiTheme="majorHAnsi" w:cstheme="majorHAnsi"/>
          <w:b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b/>
          <w:color w:val="000000"/>
          <w:lang w:val="en-US"/>
        </w:rPr>
        <w:t>-data close</w:t>
      </w:r>
    </w:p>
    <w:p w14:paraId="0469CD87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color w:val="000000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  <w:color w:val="000000"/>
          <w:lang w:val="en-US"/>
        </w:rPr>
        <w:t>-dataset finish</w:t>
      </w:r>
    </w:p>
    <w:p w14:paraId="69FE6AE3" w14:textId="77777777" w:rsidR="00DF4B34" w:rsidRDefault="00B53B29" w:rsidP="00093E8A">
      <w:pPr>
        <w:numPr>
          <w:ilvl w:val="1"/>
          <w:numId w:val="1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clearml</w:t>
      </w:r>
      <w:proofErr w:type="spellEnd"/>
      <w:r>
        <w:rPr>
          <w:rFonts w:asciiTheme="majorHAnsi" w:hAnsiTheme="majorHAnsi" w:cstheme="majorHAnsi"/>
          <w:lang w:val="en-US"/>
        </w:rPr>
        <w:t>-data finalize</w:t>
      </w:r>
    </w:p>
    <w:p w14:paraId="6057852B" w14:textId="77777777" w:rsidR="00DF4B34" w:rsidRDefault="00B53B29">
      <w:pPr>
        <w:pStyle w:val="2"/>
      </w:pPr>
      <w:r>
        <w:t>Итоги/выводы</w:t>
      </w:r>
    </w:p>
    <w:p w14:paraId="189CA262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color w:val="000000"/>
          <w:lang w:val="ru-RU"/>
        </w:rPr>
        <w:t>В этом юните вы загрузили набор данных (</w:t>
      </w:r>
      <w:proofErr w:type="spellStart"/>
      <w:r>
        <w:rPr>
          <w:color w:val="000000"/>
          <w:lang w:val="ru-RU"/>
        </w:rPr>
        <w:t>датасет</w:t>
      </w:r>
      <w:proofErr w:type="spellEnd"/>
      <w:r>
        <w:rPr>
          <w:color w:val="000000"/>
          <w:lang w:val="ru-RU"/>
        </w:rPr>
        <w:t>), который необходимо использовать в проекте для решения задачи конкурса «</w:t>
      </w:r>
      <w:proofErr w:type="spellStart"/>
      <w:r>
        <w:rPr>
          <w:color w:val="000000"/>
          <w:lang w:val="ru-RU"/>
        </w:rPr>
        <w:t>Tabular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Playground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Series</w:t>
      </w:r>
      <w:proofErr w:type="spellEnd"/>
      <w:r>
        <w:rPr>
          <w:color w:val="000000"/>
          <w:lang w:val="ru-RU"/>
        </w:rPr>
        <w:t xml:space="preserve"> </w:t>
      </w:r>
      <w:proofErr w:type="spellStart"/>
      <w:r>
        <w:rPr>
          <w:color w:val="000000"/>
          <w:lang w:val="ru-RU"/>
        </w:rPr>
        <w:t>nov</w:t>
      </w:r>
      <w:proofErr w:type="spellEnd"/>
      <w:r>
        <w:rPr>
          <w:color w:val="000000"/>
          <w:lang w:val="ru-RU"/>
        </w:rPr>
        <w:t xml:space="preserve"> 2022» на площадке kaggle.com с помощью специальной библиотеки </w:t>
      </w:r>
      <w:proofErr w:type="spellStart"/>
      <w:r>
        <w:rPr>
          <w:color w:val="000000"/>
          <w:lang w:val="ru-RU"/>
        </w:rPr>
        <w:t>kaggle</w:t>
      </w:r>
      <w:proofErr w:type="spellEnd"/>
      <w:r>
        <w:rPr>
          <w:color w:val="000000"/>
          <w:lang w:val="ru-RU"/>
        </w:rPr>
        <w:t xml:space="preserve">, предоставляющей удобный интерфейс для работы с площадкой. Далее штатными средствами </w:t>
      </w:r>
      <w:proofErr w:type="spellStart"/>
      <w:r>
        <w:rPr>
          <w:color w:val="000000"/>
          <w:lang w:val="ru-RU"/>
        </w:rPr>
        <w:t>ClearML</w:t>
      </w:r>
      <w:proofErr w:type="spellEnd"/>
      <w:r>
        <w:rPr>
          <w:color w:val="000000"/>
          <w:lang w:val="ru-RU"/>
        </w:rPr>
        <w:t xml:space="preserve"> вы добавили файлы </w:t>
      </w:r>
      <w:proofErr w:type="spellStart"/>
      <w:r>
        <w:rPr>
          <w:color w:val="000000"/>
          <w:lang w:val="ru-RU"/>
        </w:rPr>
        <w:t>датасета</w:t>
      </w:r>
      <w:proofErr w:type="spellEnd"/>
      <w:r>
        <w:rPr>
          <w:color w:val="000000"/>
          <w:lang w:val="ru-RU"/>
        </w:rPr>
        <w:t xml:space="preserve"> в проект, после чего они были загружены в облачный сервис app.clear.ml и стали частью проекта. В следующих юнитах вы проведете эксперименты с этими данными с использованием различных моделей машинного обучения.</w:t>
      </w:r>
    </w:p>
    <w:p w14:paraId="4C0E4252" w14:textId="77777777" w:rsidR="00DF4B34" w:rsidRDefault="00DF4B34"/>
    <w:p w14:paraId="5A1330E2" w14:textId="77777777" w:rsidR="00DF4B34" w:rsidRDefault="00B53B29">
      <w:pPr>
        <w:rPr>
          <w:b/>
          <w:color w:val="000000"/>
          <w:sz w:val="32"/>
          <w:szCs w:val="32"/>
        </w:rPr>
      </w:pPr>
      <w:r>
        <w:rPr>
          <w:color w:val="000000"/>
        </w:rPr>
        <w:br w:type="page" w:clear="all"/>
      </w:r>
    </w:p>
    <w:p w14:paraId="2D4739ED" w14:textId="77777777" w:rsidR="00DF4B34" w:rsidRDefault="00B53B29">
      <w:pPr>
        <w:pStyle w:val="10"/>
        <w:ind w:left="0"/>
      </w:pPr>
      <w:bookmarkStart w:id="5" w:name="_heading=h.9gtafacxc30t"/>
      <w:bookmarkEnd w:id="5"/>
      <w:r>
        <w:lastRenderedPageBreak/>
        <w:t xml:space="preserve">Модуль </w:t>
      </w:r>
      <w:r>
        <w:rPr>
          <w:lang w:val="ru-RU"/>
        </w:rPr>
        <w:t>2</w:t>
      </w:r>
      <w:r>
        <w:t xml:space="preserve">. Юнит </w:t>
      </w:r>
      <w:r>
        <w:rPr>
          <w:lang w:val="ru-RU"/>
        </w:rPr>
        <w:t>10</w:t>
      </w:r>
      <w:r>
        <w:t>.</w:t>
      </w:r>
      <w:r>
        <w:rPr>
          <w:lang w:val="ru-RU"/>
        </w:rPr>
        <w:t xml:space="preserve"> Управление экспериментами</w:t>
      </w:r>
      <w:r>
        <w:t>.</w:t>
      </w:r>
    </w:p>
    <w:p w14:paraId="2085FB30" w14:textId="77777777" w:rsidR="00DF4B34" w:rsidRDefault="00B53B29">
      <w:pPr>
        <w:pStyle w:val="2"/>
      </w:pPr>
      <w:r>
        <w:t>Введение</w:t>
      </w:r>
    </w:p>
    <w:p w14:paraId="4F021BDB" w14:textId="77777777" w:rsidR="00DF4B34" w:rsidRDefault="00B53B29">
      <w:pPr>
        <w:spacing w:line="240" w:lineRule="auto"/>
        <w:ind w:hanging="5"/>
        <w:rPr>
          <w:lang w:val="ru-RU"/>
        </w:rPr>
      </w:pPr>
      <w:r>
        <w:rPr>
          <w:lang w:val="ru-RU"/>
        </w:rPr>
        <w:t xml:space="preserve">Вы уже знаете, что важнейшие задачи в проекте машинного обучения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воспроизводимость и сравнимость экспериментов, а также быстрое тестирование модели для оценки качества ее работы. Это же в полной мере применимо и для соревнований по машинному обучению, так как при попытке создать модель с наилучшим качеством исследователи проводят множество экспериментов, в которых легко можно запутаться без инструментов для управления этими экспериментами: формирования </w:t>
      </w:r>
      <w:proofErr w:type="spellStart"/>
      <w:r>
        <w:rPr>
          <w:lang w:val="ru-RU"/>
        </w:rPr>
        <w:t>пайплайна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версионирования</w:t>
      </w:r>
      <w:proofErr w:type="spellEnd"/>
      <w:r>
        <w:rPr>
          <w:lang w:val="ru-RU"/>
        </w:rPr>
        <w:t xml:space="preserve">, сопоставления, быстрого возврата к удачной конфигурации, кэширования отдельных этапов. Для решения таких задач проекта в этом юните вы настроите контроль и управление экспериментами в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 для выполняемого проекта</w:t>
      </w:r>
      <w:r>
        <w:rPr>
          <w:lang w:val="ru-RU"/>
        </w:rPr>
        <w:t>.</w:t>
      </w:r>
      <w:r>
        <w:t xml:space="preserve"> </w:t>
      </w:r>
    </w:p>
    <w:p w14:paraId="1EF37BF9" w14:textId="77777777" w:rsidR="00DF4B34" w:rsidRDefault="00DF4B34">
      <w:pPr>
        <w:spacing w:line="240" w:lineRule="auto"/>
        <w:ind w:hanging="5"/>
      </w:pPr>
    </w:p>
    <w:p w14:paraId="7DE7CA02" w14:textId="77777777" w:rsidR="00DF4B34" w:rsidRDefault="00B53B29">
      <w:pPr>
        <w:pStyle w:val="2"/>
      </w:pPr>
      <w:r>
        <w:t>Содержание</w:t>
      </w:r>
    </w:p>
    <w:p w14:paraId="403DA4AA" w14:textId="77777777" w:rsidR="00DF4B34" w:rsidRDefault="00B53B29">
      <w:pPr>
        <w:spacing w:line="240" w:lineRule="auto"/>
        <w:ind w:hanging="5"/>
        <w:rPr>
          <w:lang w:val="ru-RU"/>
        </w:rPr>
      </w:pPr>
      <w:r>
        <w:rPr>
          <w:lang w:val="ru-RU"/>
        </w:rPr>
        <w:t xml:space="preserve">Основная сущность в </w:t>
      </w:r>
      <w:proofErr w:type="spellStart"/>
      <w:r>
        <w:rPr>
          <w:lang w:val="ru-RU"/>
        </w:rPr>
        <w:t>ClearML</w:t>
      </w:r>
      <w:proofErr w:type="spellEnd"/>
      <w:r>
        <w:rPr>
          <w:lang w:val="ru-RU"/>
        </w:rPr>
        <w:t xml:space="preserve">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Task</w:t>
      </w:r>
      <w:proofErr w:type="spellEnd"/>
      <w:r>
        <w:rPr>
          <w:lang w:val="ru-RU"/>
        </w:rPr>
        <w:t xml:space="preserve">, который служит как для выполнения и управления экспериментами, так и для последующего вывода решения в </w:t>
      </w:r>
      <w:proofErr w:type="spellStart"/>
      <w:r>
        <w:rPr>
          <w:lang w:val="ru-RU"/>
        </w:rPr>
        <w:t>продакшн</w:t>
      </w:r>
      <w:proofErr w:type="spellEnd"/>
      <w:r>
        <w:rPr>
          <w:lang w:val="ru-RU"/>
        </w:rPr>
        <w:t>.</w:t>
      </w:r>
    </w:p>
    <w:p w14:paraId="17E2E401" w14:textId="77777777" w:rsidR="00DF4B34" w:rsidRPr="00B53B29" w:rsidRDefault="00DF4B34">
      <w:pPr>
        <w:jc w:val="left"/>
        <w:rPr>
          <w:lang w:val="ru-RU"/>
        </w:rPr>
      </w:pPr>
    </w:p>
    <w:p w14:paraId="7651B075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2CC9930C" wp14:editId="4C1B009C">
                <wp:extent cx="6121399" cy="2968747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20988" name=""/>
                        <pic:cNvPicPr>
                          <a:picLocks noChangeAspect="1"/>
                        </pic:cNvPicPr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6121399" cy="29687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82.0pt;height:233.8pt;mso-wrap-distance-left:0.0pt;mso-wrap-distance-top:0.0pt;mso-wrap-distance-right:0.0pt;mso-wrap-distance-bottom:0.0pt;" stroked="false">
                <v:path textboxrect="0,0,0,0"/>
                <v:imagedata r:id="rId113" o:title=""/>
              </v:shape>
            </w:pict>
          </mc:Fallback>
        </mc:AlternateContent>
      </w:r>
    </w:p>
    <w:p w14:paraId="36EB7E40" w14:textId="77777777" w:rsidR="00DF4B34" w:rsidRDefault="00DF4B34"/>
    <w:p w14:paraId="03573FEF" w14:textId="77777777" w:rsidR="00DF4B34" w:rsidRDefault="00B53B29">
      <w:r>
        <w:t xml:space="preserve">В качестве </w:t>
      </w:r>
      <w:r>
        <w:rPr>
          <w:rFonts w:ascii="Liberation Sans" w:eastAsia="Liberation Sans" w:hAnsi="Liberation Sans" w:cs="Liberation Sans"/>
          <w:color w:val="232629"/>
          <w:sz w:val="23"/>
          <w:highlight w:val="white"/>
        </w:rPr>
        <w:t>«</w:t>
      </w:r>
      <w:r>
        <w:t>Входов</w:t>
      </w:r>
      <w:r>
        <w:rPr>
          <w:rFonts w:ascii="Liberation Sans" w:eastAsia="Liberation Sans" w:hAnsi="Liberation Sans" w:cs="Liberation Sans"/>
          <w:color w:val="232629"/>
          <w:sz w:val="23"/>
          <w:highlight w:val="white"/>
        </w:rPr>
        <w:t>»</w:t>
      </w:r>
      <w:r>
        <w:t xml:space="preserve"> (</w:t>
      </w:r>
      <w:proofErr w:type="spellStart"/>
      <w:r>
        <w:t>Inputs</w:t>
      </w:r>
      <w:proofErr w:type="spellEnd"/>
      <w:r>
        <w:t xml:space="preserve">) </w:t>
      </w:r>
      <w:proofErr w:type="spellStart"/>
      <w:r>
        <w:t>Task</w:t>
      </w:r>
      <w:proofErr w:type="spellEnd"/>
      <w:r>
        <w:t xml:space="preserve"> работает с </w:t>
      </w:r>
      <w:proofErr w:type="spellStart"/>
      <w:r>
        <w:t>гиперпараметрами</w:t>
      </w:r>
      <w:proofErr w:type="spellEnd"/>
      <w:r>
        <w:t xml:space="preserve"> (</w:t>
      </w:r>
      <w:proofErr w:type="spellStart"/>
      <w:r>
        <w:t>Hyperparameters</w:t>
      </w:r>
      <w:proofErr w:type="spellEnd"/>
      <w:r>
        <w:t>) и конфигурационными настройками (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). </w:t>
      </w:r>
      <w:proofErr w:type="spellStart"/>
      <w:r>
        <w:t>Task</w:t>
      </w:r>
      <w:proofErr w:type="spellEnd"/>
      <w:r>
        <w:t xml:space="preserve"> знает очень многое о вашем коде, причем он собирает эту информацию в автоматическом режиме, незаметно для пользователя. Данные </w:t>
      </w:r>
      <w:proofErr w:type="spellStart"/>
      <w:r>
        <w:t>git</w:t>
      </w:r>
      <w:proofErr w:type="spellEnd"/>
      <w:r>
        <w:t xml:space="preserve">, информация об установленных </w:t>
      </w:r>
      <w:proofErr w:type="spellStart"/>
      <w:r>
        <w:t>python</w:t>
      </w:r>
      <w:proofErr w:type="spellEnd"/>
      <w:r>
        <w:t xml:space="preserve"> пакетах, системная информация, запускаемые команды и настройки среды выполнения </w:t>
      </w:r>
      <w:r>
        <w:rPr>
          <w:rFonts w:ascii="Liberation Sans" w:eastAsia="Liberation Sans" w:hAnsi="Liberation Sans" w:cs="Liberation Sans"/>
          <w:color w:val="4D5156"/>
          <w:sz w:val="21"/>
          <w:highlight w:val="white"/>
        </w:rPr>
        <w:t>—</w:t>
      </w:r>
      <w:r>
        <w:t xml:space="preserve"> все это собирается с помощью стандартных утилит и сохраняется в </w:t>
      </w:r>
      <w:proofErr w:type="spellStart"/>
      <w:r>
        <w:t>ClearML</w:t>
      </w:r>
      <w:proofErr w:type="spellEnd"/>
      <w:r>
        <w:t xml:space="preserve"> для последующего использования, в том числе для отображения в графическом интерфейсе. К удобству получения этой информации пользователи </w:t>
      </w:r>
      <w:proofErr w:type="spellStart"/>
      <w:r>
        <w:t>ClearML</w:t>
      </w:r>
      <w:proofErr w:type="spellEnd"/>
      <w:r>
        <w:t xml:space="preserve"> привыкают настолько, что бывают сильно удивлены, не найдя этих инструментов контроля параметров кода и среды выполнения в других инструментах. </w:t>
      </w:r>
      <w:r>
        <w:rPr>
          <w:rFonts w:ascii="Liberation Sans" w:eastAsia="Liberation Sans" w:hAnsi="Liberation Sans" w:cs="Liberation Sans"/>
          <w:color w:val="232629"/>
          <w:sz w:val="23"/>
          <w:highlight w:val="white"/>
        </w:rPr>
        <w:t>«</w:t>
      </w:r>
      <w:r>
        <w:t>Выходами</w:t>
      </w:r>
      <w:r>
        <w:rPr>
          <w:rFonts w:ascii="Liberation Sans" w:eastAsia="Liberation Sans" w:hAnsi="Liberation Sans" w:cs="Liberation Sans"/>
          <w:color w:val="232629"/>
          <w:sz w:val="23"/>
          <w:highlight w:val="white"/>
        </w:rPr>
        <w:t>»</w:t>
      </w:r>
      <w:r>
        <w:t xml:space="preserve"> (</w:t>
      </w:r>
      <w:proofErr w:type="spellStart"/>
      <w:r>
        <w:t>Outputs</w:t>
      </w:r>
      <w:proofErr w:type="spellEnd"/>
      <w:r>
        <w:t xml:space="preserve">) из </w:t>
      </w:r>
      <w:proofErr w:type="spellStart"/>
      <w:r>
        <w:t>Task</w:t>
      </w:r>
      <w:proofErr w:type="spellEnd"/>
      <w:r>
        <w:t xml:space="preserve"> являются выводы стандартных библиотек, которые </w:t>
      </w:r>
      <w:proofErr w:type="spellStart"/>
      <w:r>
        <w:t>ClearML</w:t>
      </w:r>
      <w:proofErr w:type="spellEnd"/>
      <w:r>
        <w:t xml:space="preserve"> принимает и фиксирует для использования, консольный вывод, а также то, </w:t>
      </w:r>
      <w:r>
        <w:lastRenderedPageBreak/>
        <w:t xml:space="preserve">что задает пользователь в </w:t>
      </w:r>
      <w:proofErr w:type="spellStart"/>
      <w:r>
        <w:t>python</w:t>
      </w:r>
      <w:proofErr w:type="spellEnd"/>
      <w:r>
        <w:t xml:space="preserve"> скрипте, например, числовые значения (</w:t>
      </w:r>
      <w:proofErr w:type="spellStart"/>
      <w:r>
        <w:t>Scalars</w:t>
      </w:r>
      <w:proofErr w:type="spellEnd"/>
      <w:r>
        <w:t>), результаты выполнения отдельных этапов (</w:t>
      </w:r>
      <w:proofErr w:type="spellStart"/>
      <w:r>
        <w:t>Artifacts</w:t>
      </w:r>
      <w:proofErr w:type="spellEnd"/>
      <w:r>
        <w:t>), например, обученные модели ML (</w:t>
      </w:r>
      <w:proofErr w:type="spellStart"/>
      <w:r>
        <w:t>Models</w:t>
      </w:r>
      <w:proofErr w:type="spellEnd"/>
      <w:r>
        <w:t>).</w:t>
      </w:r>
    </w:p>
    <w:p w14:paraId="453C6FC4" w14:textId="77777777" w:rsidR="00DF4B34" w:rsidRDefault="00DF4B34"/>
    <w:p w14:paraId="3A989808" w14:textId="5FE038CD" w:rsidR="00DF4B34" w:rsidRDefault="00B53B29">
      <w:proofErr w:type="spellStart"/>
      <w:r>
        <w:t>Python</w:t>
      </w:r>
      <w:proofErr w:type="spellEnd"/>
      <w:r>
        <w:t xml:space="preserve"> код становится </w:t>
      </w:r>
      <w:proofErr w:type="spellStart"/>
      <w:proofErr w:type="gramStart"/>
      <w:r>
        <w:t>Task</w:t>
      </w:r>
      <w:proofErr w:type="spellEnd"/>
      <w:r>
        <w:t xml:space="preserve">  после</w:t>
      </w:r>
      <w:proofErr w:type="gramEnd"/>
      <w:r>
        <w:t xml:space="preserve"> добавления в </w:t>
      </w:r>
      <w:proofErr w:type="spellStart"/>
      <w:r>
        <w:t>pyt</w:t>
      </w:r>
      <w:proofErr w:type="spellEnd"/>
      <w:r w:rsidR="00977AD1">
        <w:rPr>
          <w:lang w:val="en-US"/>
        </w:rPr>
        <w:t>h</w:t>
      </w:r>
      <w:proofErr w:type="spellStart"/>
      <w:r>
        <w:t>on</w:t>
      </w:r>
      <w:proofErr w:type="spellEnd"/>
      <w:r>
        <w:t xml:space="preserve"> скрипт следующих строчек:</w:t>
      </w:r>
    </w:p>
    <w:p w14:paraId="0B0D3EFB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42F344ED" wp14:editId="09A8134A">
                <wp:extent cx="4791075" cy="542925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418157" name=""/>
                        <pic:cNvPicPr>
                          <a:picLocks noChangeAspect="1"/>
                        </pic:cNvPicPr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4791074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377.2pt;height:42.8pt;mso-wrap-distance-left:0.0pt;mso-wrap-distance-top:0.0pt;mso-wrap-distance-right:0.0pt;mso-wrap-distance-bottom:0.0pt;" stroked="false">
                <v:path textboxrect="0,0,0,0"/>
                <v:imagedata r:id="rId115" o:title=""/>
              </v:shape>
            </w:pict>
          </mc:Fallback>
        </mc:AlternateContent>
      </w:r>
    </w:p>
    <w:p w14:paraId="1635CF05" w14:textId="77777777" w:rsidR="00DF4B34" w:rsidRDefault="00DF4B34"/>
    <w:p w14:paraId="2953B042" w14:textId="77777777" w:rsidR="00DF4B34" w:rsidRDefault="00B53B29">
      <w:pPr>
        <w:rPr>
          <w:lang w:val="ru-RU"/>
        </w:rPr>
      </w:pPr>
      <w:proofErr w:type="spellStart"/>
      <w:r>
        <w:rPr>
          <w:lang w:val="ru-RU"/>
        </w:rPr>
        <w:t>Гиперпараметры</w:t>
      </w:r>
      <w:proofErr w:type="spellEnd"/>
      <w:r>
        <w:rPr>
          <w:lang w:val="ru-RU"/>
        </w:rPr>
        <w:t xml:space="preserve"> модели машинного обучения задаются перед началом обучения и затем не изменяются, в отличие от параметров, изменение которых и составляет суть машинного обучения. Удачное сочетание </w:t>
      </w:r>
      <w:proofErr w:type="spellStart"/>
      <w:r>
        <w:rPr>
          <w:lang w:val="ru-RU"/>
        </w:rPr>
        <w:t>гиперпараметров</w:t>
      </w:r>
      <w:proofErr w:type="spellEnd"/>
      <w:r>
        <w:rPr>
          <w:lang w:val="ru-RU"/>
        </w:rPr>
        <w:t xml:space="preserve"> может существенно ускорить обучение модели и/или улучшить значения метрик.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 предоставляет удобный инструмент для работы с </w:t>
      </w:r>
      <w:proofErr w:type="spellStart"/>
      <w:r>
        <w:rPr>
          <w:lang w:val="ru-RU"/>
        </w:rPr>
        <w:t>гиперпараметрами</w:t>
      </w:r>
      <w:proofErr w:type="spellEnd"/>
      <w:r>
        <w:rPr>
          <w:lang w:val="ru-RU"/>
        </w:rPr>
        <w:t xml:space="preserve">. Повторение экспериментов с разными сочетаниями </w:t>
      </w:r>
      <w:proofErr w:type="spellStart"/>
      <w:r>
        <w:rPr>
          <w:lang w:val="ru-RU"/>
        </w:rPr>
        <w:t>гиперпараметров</w:t>
      </w:r>
      <w:proofErr w:type="spellEnd"/>
      <w:r>
        <w:rPr>
          <w:lang w:val="ru-RU"/>
        </w:rPr>
        <w:t>, моделями, наборами признаков (</w:t>
      </w:r>
      <w:r>
        <w:rPr>
          <w:lang w:val="en-US"/>
        </w:rPr>
        <w:t>features</w:t>
      </w:r>
      <w:r>
        <w:rPr>
          <w:lang w:val="ru-RU"/>
        </w:rPr>
        <w:t xml:space="preserve">) — это основа машинного обучения. Поэтому при исследовании данных и экспериментах с моделями часто возникает ситуация, когда исследователь хочет повторить эксперимент другого участника проекта с другим набором </w:t>
      </w:r>
      <w:proofErr w:type="spellStart"/>
      <w:r>
        <w:rPr>
          <w:lang w:val="ru-RU"/>
        </w:rPr>
        <w:t>гиперпараметров</w:t>
      </w:r>
      <w:proofErr w:type="spellEnd"/>
      <w:r>
        <w:rPr>
          <w:lang w:val="ru-RU"/>
        </w:rPr>
        <w:t xml:space="preserve">. Вы можете сохранить </w:t>
      </w:r>
      <w:proofErr w:type="spellStart"/>
      <w:r>
        <w:rPr>
          <w:lang w:val="ru-RU"/>
        </w:rPr>
        <w:t>гиперпараметры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пайплайна</w:t>
      </w:r>
      <w:proofErr w:type="spellEnd"/>
      <w:r>
        <w:rPr>
          <w:lang w:val="ru-RU"/>
        </w:rPr>
        <w:t xml:space="preserve"> следующим образом в </w:t>
      </w:r>
      <w:proofErr w:type="spellStart"/>
      <w:r>
        <w:rPr>
          <w:lang w:val="ru-RU"/>
        </w:rPr>
        <w:t>python</w:t>
      </w:r>
      <w:proofErr w:type="spellEnd"/>
      <w:r>
        <w:rPr>
          <w:lang w:val="ru-RU"/>
        </w:rPr>
        <w:t xml:space="preserve"> коде:</w:t>
      </w:r>
    </w:p>
    <w:p w14:paraId="0A9DABB9" w14:textId="77777777" w:rsidR="00DF4B34" w:rsidRDefault="00B53B29">
      <w:pPr>
        <w:jc w:val="center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0FF8B389" wp14:editId="530C4458">
                <wp:extent cx="2028825" cy="1095375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180523" name=""/>
                        <pic:cNvPicPr>
                          <a:picLocks noChangeAspect="1"/>
                        </pic:cNvPicPr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2028825" cy="1095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159.8pt;height:86.2pt;mso-wrap-distance-left:0.0pt;mso-wrap-distance-top:0.0pt;mso-wrap-distance-right:0.0pt;mso-wrap-distance-bottom:0.0pt;" stroked="false">
                <v:path textboxrect="0,0,0,0"/>
                <v:imagedata r:id="rId117" o:title=""/>
              </v:shape>
            </w:pict>
          </mc:Fallback>
        </mc:AlternateContent>
      </w:r>
    </w:p>
    <w:p w14:paraId="5DD18038" w14:textId="77777777" w:rsidR="00DF4B34" w:rsidRDefault="00B53B29">
      <w:pPr>
        <w:jc w:val="left"/>
        <w:rPr>
          <w:lang w:val="ru-RU"/>
        </w:rPr>
      </w:pPr>
      <w:r>
        <w:rPr>
          <w:lang w:val="ru-RU"/>
        </w:rPr>
        <w:t>После чего эти параметры будут доступны в графическом интерфейсе app.clear.ml</w:t>
      </w:r>
    </w:p>
    <w:p w14:paraId="4930BE08" w14:textId="77777777" w:rsidR="00DF4B34" w:rsidRDefault="00B53B29">
      <w:pPr>
        <w:jc w:val="left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18A6B8F1" wp14:editId="4F11A847">
                <wp:extent cx="6121400" cy="1692518"/>
                <wp:effectExtent l="0" t="0" r="0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9955248" name=""/>
                        <pic:cNvPicPr>
                          <a:picLocks noChangeAspect="1"/>
                        </pic:cNvPicPr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121399" cy="1692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82.0pt;height:133.3pt;mso-wrap-distance-left:0.0pt;mso-wrap-distance-top:0.0pt;mso-wrap-distance-right:0.0pt;mso-wrap-distance-bottom:0.0pt;" stroked="false">
                <v:path textboxrect="0,0,0,0"/>
                <v:imagedata r:id="rId119" o:title=""/>
              </v:shape>
            </w:pict>
          </mc:Fallback>
        </mc:AlternateContent>
      </w:r>
    </w:p>
    <w:p w14:paraId="6DF72301" w14:textId="77777777" w:rsidR="00DF4B34" w:rsidRDefault="00DF4B34">
      <w:pPr>
        <w:rPr>
          <w:lang w:val="ru-RU"/>
        </w:rPr>
      </w:pPr>
    </w:p>
    <w:p w14:paraId="3D06BEFF" w14:textId="77777777" w:rsidR="00DF4B34" w:rsidRDefault="00B53B29">
      <w:pPr>
        <w:rPr>
          <w:lang w:val="ru-RU"/>
        </w:rPr>
      </w:pPr>
      <w:r>
        <w:rPr>
          <w:lang w:val="ru-RU"/>
        </w:rPr>
        <w:t>В ходе выполнения эксперимента вы можете выполнять логирование любой информации, например:</w:t>
      </w:r>
    </w:p>
    <w:p w14:paraId="46DA0A30" w14:textId="77777777" w:rsidR="00DF4B34" w:rsidRDefault="00B53B29">
      <w:pPr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718481" wp14:editId="64F54B76">
                <wp:extent cx="6121400" cy="2307776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954017" name=""/>
                        <pic:cNvPicPr>
                          <a:picLocks noChangeAspect="1"/>
                        </pic:cNvPicPr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6121399" cy="23077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82.0pt;height:181.7pt;mso-wrap-distance-left:0.0pt;mso-wrap-distance-top:0.0pt;mso-wrap-distance-right:0.0pt;mso-wrap-distance-bottom:0.0pt;" stroked="false">
                <v:path textboxrect="0,0,0,0"/>
                <v:imagedata r:id="rId121" o:title=""/>
              </v:shape>
            </w:pict>
          </mc:Fallback>
        </mc:AlternateContent>
      </w:r>
    </w:p>
    <w:p w14:paraId="35C5AD34" w14:textId="77777777" w:rsidR="00DF4B34" w:rsidRDefault="00DF4B34">
      <w:pPr>
        <w:rPr>
          <w:lang w:val="ru-RU"/>
        </w:rPr>
      </w:pPr>
    </w:p>
    <w:p w14:paraId="7B926E97" w14:textId="77777777" w:rsidR="00DF4B34" w:rsidRDefault="00B53B29">
      <w:pPr>
        <w:rPr>
          <w:lang w:val="ru-RU"/>
        </w:rPr>
      </w:pPr>
      <w:r>
        <w:rPr>
          <w:lang w:val="ru-RU"/>
        </w:rPr>
        <w:t>После этого загруженные артефакты будут доступны в графическом интерфейсе app.clear.ml</w:t>
      </w:r>
    </w:p>
    <w:p w14:paraId="3BA99ABB" w14:textId="77777777" w:rsidR="00DF4B34" w:rsidRDefault="00B53B29">
      <w:pPr>
        <w:rPr>
          <w:lang w:val="ru-RU"/>
        </w:rPr>
      </w:pPr>
      <w:r>
        <w:rPr>
          <w:lang w:val="ru-RU"/>
        </w:rPr>
        <w:t>Артефакты:</w:t>
      </w:r>
    </w:p>
    <w:p w14:paraId="74A1C5C8" w14:textId="77777777" w:rsidR="00DF4B34" w:rsidRDefault="00DF4B34">
      <w:pPr>
        <w:rPr>
          <w:lang w:val="ru-RU"/>
        </w:rPr>
      </w:pPr>
    </w:p>
    <w:p w14:paraId="7D2D7F4A" w14:textId="77777777" w:rsidR="00DF4B34" w:rsidRDefault="00B53B29">
      <w:pPr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315CDEC9" wp14:editId="52DB9498">
                <wp:extent cx="4789746" cy="2622365"/>
                <wp:effectExtent l="0" t="0" r="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9059909" name=""/>
                        <pic:cNvPicPr>
                          <a:picLocks noChangeAspect="1"/>
                        </pic:cNvPicPr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4789746" cy="2622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377.1pt;height:206.5pt;mso-wrap-distance-left:0.0pt;mso-wrap-distance-top:0.0pt;mso-wrap-distance-right:0.0pt;mso-wrap-distance-bottom:0.0pt;" stroked="false">
                <v:path textboxrect="0,0,0,0"/>
                <v:imagedata r:id="rId123" o:title=""/>
              </v:shape>
            </w:pict>
          </mc:Fallback>
        </mc:AlternateContent>
      </w:r>
    </w:p>
    <w:p w14:paraId="557940FA" w14:textId="77777777" w:rsidR="00DF4B34" w:rsidRDefault="00DF4B34">
      <w:pPr>
        <w:rPr>
          <w:lang w:val="ru-RU"/>
        </w:rPr>
      </w:pPr>
    </w:p>
    <w:p w14:paraId="27BEA3D8" w14:textId="77777777" w:rsidR="00DF4B34" w:rsidRDefault="00B53B29">
      <w:pPr>
        <w:rPr>
          <w:lang w:val="ru-RU"/>
        </w:rPr>
      </w:pPr>
      <w:r>
        <w:rPr>
          <w:lang w:val="ru-RU"/>
        </w:rPr>
        <w:t>Численные значения (</w:t>
      </w:r>
      <w:proofErr w:type="spellStart"/>
      <w:r>
        <w:rPr>
          <w:lang w:val="ru-RU"/>
        </w:rPr>
        <w:t>scalars</w:t>
      </w:r>
      <w:proofErr w:type="spellEnd"/>
      <w:r>
        <w:rPr>
          <w:lang w:val="ru-RU"/>
        </w:rPr>
        <w:t>)</w:t>
      </w:r>
    </w:p>
    <w:p w14:paraId="57A053F5" w14:textId="77777777" w:rsidR="00DF4B34" w:rsidRDefault="00B53B29">
      <w:pPr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4CE06150" wp14:editId="57020896">
                <wp:extent cx="5225175" cy="2937152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158265" name=""/>
                        <pic:cNvPicPr>
                          <a:picLocks noChangeAspect="1"/>
                        </pic:cNvPicPr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225173" cy="2937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11.4pt;height:231.3pt;mso-wrap-distance-left:0.0pt;mso-wrap-distance-top:0.0pt;mso-wrap-distance-right:0.0pt;mso-wrap-distance-bottom:0.0pt;" stroked="false">
                <v:path textboxrect="0,0,0,0"/>
                <v:imagedata r:id="rId125" o:title=""/>
              </v:shape>
            </w:pict>
          </mc:Fallback>
        </mc:AlternateContent>
      </w:r>
    </w:p>
    <w:p w14:paraId="3CC1CA93" w14:textId="77777777" w:rsidR="00DF4B34" w:rsidRDefault="00B53B29">
      <w:pPr>
        <w:rPr>
          <w:lang w:val="ru-RU"/>
        </w:rPr>
      </w:pPr>
      <w:r>
        <w:rPr>
          <w:lang w:val="ru-RU"/>
        </w:rPr>
        <w:lastRenderedPageBreak/>
        <w:t xml:space="preserve">Таблица </w:t>
      </w:r>
      <w:proofErr w:type="spellStart"/>
      <w:r>
        <w:rPr>
          <w:lang w:val="ru-RU"/>
        </w:rPr>
        <w:t>pandas</w:t>
      </w:r>
      <w:proofErr w:type="spellEnd"/>
    </w:p>
    <w:p w14:paraId="71854ACE" w14:textId="77777777" w:rsidR="00DF4B34" w:rsidRDefault="00B53B29">
      <w:pPr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04104A1F" wp14:editId="7FF842C0">
                <wp:extent cx="5238782" cy="1742350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4495340" name=""/>
                        <pic:cNvPicPr>
                          <a:picLocks noChangeAspect="1"/>
                        </pic:cNvPicPr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5238781" cy="1742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12.5pt;height:137.2pt;mso-wrap-distance-left:0.0pt;mso-wrap-distance-top:0.0pt;mso-wrap-distance-right:0.0pt;mso-wrap-distance-bottom:0.0pt;" stroked="false">
                <v:path textboxrect="0,0,0,0"/>
                <v:imagedata r:id="rId127" o:title=""/>
              </v:shape>
            </w:pict>
          </mc:Fallback>
        </mc:AlternateContent>
      </w:r>
    </w:p>
    <w:p w14:paraId="2193C623" w14:textId="77777777" w:rsidR="00DF4B34" w:rsidRDefault="00B53B29">
      <w:pPr>
        <w:rPr>
          <w:lang w:val="ru-RU"/>
        </w:rPr>
      </w:pPr>
      <w:r>
        <w:rPr>
          <w:lang w:val="ru-RU"/>
        </w:rPr>
        <w:t>Остальные возможности для логирования в ходе эксперимента можно посмотреть в документации https://clear.ml/docs/latest/docs/guides/reporting/.</w:t>
      </w:r>
    </w:p>
    <w:p w14:paraId="3D24E596" w14:textId="77777777" w:rsidR="00DF4B34" w:rsidRDefault="00DF4B34">
      <w:pPr>
        <w:rPr>
          <w:lang w:val="ru-RU"/>
        </w:rPr>
      </w:pPr>
    </w:p>
    <w:p w14:paraId="4B888029" w14:textId="77777777" w:rsidR="00DF4B34" w:rsidRDefault="00B53B29">
      <w:r>
        <w:rPr>
          <w:lang w:val="ru-RU"/>
        </w:rPr>
        <w:t xml:space="preserve">Давайте научимся создавать и повторять эксперименты в </w:t>
      </w:r>
      <w:proofErr w:type="spellStart"/>
      <w:r>
        <w:rPr>
          <w:lang w:val="en-US"/>
        </w:rPr>
        <w:t>ClearML</w:t>
      </w:r>
      <w:proofErr w:type="spellEnd"/>
      <w:r>
        <w:rPr>
          <w:lang w:val="ru-RU"/>
        </w:rPr>
        <w:t xml:space="preserve">. </w:t>
      </w:r>
      <w:r>
        <w:t xml:space="preserve">Вот код эксперимента для задачи </w:t>
      </w:r>
      <w:r>
        <w:rPr>
          <w:i/>
          <w:iCs/>
        </w:rPr>
        <w:t xml:space="preserve">TPS </w:t>
      </w:r>
      <w:proofErr w:type="spellStart"/>
      <w:r>
        <w:rPr>
          <w:i/>
          <w:iCs/>
        </w:rPr>
        <w:t>nov</w:t>
      </w:r>
      <w:proofErr w:type="spellEnd"/>
      <w:r>
        <w:rPr>
          <w:i/>
          <w:iCs/>
        </w:rPr>
        <w:t xml:space="preserve"> 2022</w:t>
      </w:r>
      <w:r>
        <w:t xml:space="preserve">, основанный на </w:t>
      </w:r>
      <w:proofErr w:type="spellStart"/>
      <w:r>
        <w:t>baseline</w:t>
      </w:r>
      <w:proofErr w:type="spellEnd"/>
      <w:r>
        <w:t xml:space="preserve"> методе, опубликованном на площадке соревнования организаторами https://www.kaggle.com/code/inversion/simple-blending-example/notebook</w:t>
      </w:r>
    </w:p>
    <w:p w14:paraId="58E57328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7225C87E" wp14:editId="2E8976A5">
                <wp:extent cx="4980246" cy="5599873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316834" name=""/>
                        <pic:cNvPicPr>
                          <a:picLocks noChangeAspect="1"/>
                        </pic:cNvPicPr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4980246" cy="55998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392.1pt;height:440.9pt;mso-wrap-distance-left:0.0pt;mso-wrap-distance-top:0.0pt;mso-wrap-distance-right:0.0pt;mso-wrap-distance-bottom:0.0pt;" stroked="false">
                <v:path textboxrect="0,0,0,0"/>
                <v:imagedata r:id="rId129" o:title=""/>
              </v:shape>
            </w:pict>
          </mc:Fallback>
        </mc:AlternateContent>
      </w:r>
    </w:p>
    <w:p w14:paraId="757FA044" w14:textId="77777777" w:rsidR="00DF4B34" w:rsidRDefault="00B53B29">
      <w:r>
        <w:lastRenderedPageBreak/>
        <w:t xml:space="preserve">Этот эксперимент находится под трекингом </w:t>
      </w:r>
      <w:proofErr w:type="spellStart"/>
      <w:r>
        <w:t>ClearML</w:t>
      </w:r>
      <w:proofErr w:type="spellEnd"/>
      <w:r>
        <w:t>, в частности, вы можете посмотреть результат выполнения работы скрипта</w:t>
      </w:r>
    </w:p>
    <w:p w14:paraId="3C344FA2" w14:textId="77777777" w:rsidR="00DF4B34" w:rsidRDefault="00B53B29">
      <w:r>
        <w:t>Артефакт, являющийся оценкой качества работы модели (</w:t>
      </w:r>
      <w:proofErr w:type="spellStart"/>
      <w:r>
        <w:t>score</w:t>
      </w:r>
      <w:proofErr w:type="spellEnd"/>
      <w:r>
        <w:t>)</w:t>
      </w:r>
    </w:p>
    <w:p w14:paraId="3DDFC84D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6A996EEE" wp14:editId="1B419C3F">
                <wp:extent cx="5553075" cy="3533775"/>
                <wp:effectExtent l="0" t="0" r="0" b="0"/>
                <wp:docPr id="53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677255" name=""/>
                        <pic:cNvPicPr>
                          <a:picLocks noChangeAspect="1"/>
                        </pic:cNvPicPr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5553074" cy="3533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37.2pt;height:278.2pt;mso-wrap-distance-left:0.0pt;mso-wrap-distance-top:0.0pt;mso-wrap-distance-right:0.0pt;mso-wrap-distance-bottom:0.0pt;" stroked="false">
                <v:path textboxrect="0,0,0,0"/>
                <v:imagedata r:id="rId131" o:title=""/>
              </v:shape>
            </w:pict>
          </mc:Fallback>
        </mc:AlternateContent>
      </w:r>
    </w:p>
    <w:p w14:paraId="4D1412A1" w14:textId="77777777" w:rsidR="00DF4B34" w:rsidRDefault="00DF4B34"/>
    <w:p w14:paraId="161B9078" w14:textId="77777777" w:rsidR="00DF4B34" w:rsidRDefault="00B53B29">
      <w:r>
        <w:t>Содержимое файла blend.csv</w:t>
      </w:r>
    </w:p>
    <w:p w14:paraId="3A82073D" w14:textId="77777777" w:rsidR="00DF4B34" w:rsidRDefault="00B53B29">
      <w:pPr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3F13D30F" wp14:editId="7694CCCC">
                <wp:extent cx="6121400" cy="3915742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94897" name=""/>
                        <pic:cNvPicPr>
                          <a:picLocks noChangeAspect="1"/>
                        </pic:cNvPicPr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6121399" cy="3915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82.0pt;height:308.3pt;mso-wrap-distance-left:0.0pt;mso-wrap-distance-top:0.0pt;mso-wrap-distance-right:0.0pt;mso-wrap-distance-bottom:0.0pt;" stroked="false">
                <v:path textboxrect="0,0,0,0"/>
                <v:imagedata r:id="rId133" o:title=""/>
              </v:shape>
            </w:pict>
          </mc:Fallback>
        </mc:AlternateContent>
      </w:r>
    </w:p>
    <w:p w14:paraId="295C791E" w14:textId="77777777" w:rsidR="00DF4B34" w:rsidRDefault="00DF4B34"/>
    <w:p w14:paraId="5B9F3216" w14:textId="77777777" w:rsidR="00DF4B34" w:rsidRDefault="00DF4B34"/>
    <w:p w14:paraId="05516D0F" w14:textId="77777777" w:rsidR="00DF4B34" w:rsidRDefault="00B53B29">
      <w:r>
        <w:rPr>
          <w:lang w:val="ru-RU"/>
        </w:rPr>
        <w:lastRenderedPageBreak/>
        <w:t xml:space="preserve">Этот проект вы можете клонировать, для этого надо </w:t>
      </w:r>
      <w:r>
        <w:t xml:space="preserve">выбрать проект, в котором будет храниться эксперимент, а также задать новое имя для эксперимента. </w:t>
      </w:r>
      <w:r>
        <w:rPr>
          <w:lang w:val="ru-RU"/>
        </w:rPr>
        <w:t xml:space="preserve">А еще </w:t>
      </w:r>
      <w:r>
        <w:t>можно задать описание для эксперимента.</w:t>
      </w:r>
    </w:p>
    <w:p w14:paraId="1FD17D9E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581B2F5" wp14:editId="1BBB3CCB">
                <wp:extent cx="3913921" cy="3176770"/>
                <wp:effectExtent l="0" t="0" r="0" b="0"/>
                <wp:docPr id="55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1889574" name=""/>
                        <pic:cNvPicPr>
                          <a:picLocks noChangeAspect="1"/>
                        </pic:cNvPicPr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3913921" cy="3176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308.2pt;height:250.1pt;mso-wrap-distance-left:0.0pt;mso-wrap-distance-top:0.0pt;mso-wrap-distance-right:0.0pt;mso-wrap-distance-bottom:0.0pt;" stroked="false">
                <v:path textboxrect="0,0,0,0"/>
                <v:imagedata r:id="rId135" o:title=""/>
              </v:shape>
            </w:pict>
          </mc:Fallback>
        </mc:AlternateContent>
      </w:r>
    </w:p>
    <w:p w14:paraId="42CCCD79" w14:textId="77777777" w:rsidR="00DF4B34" w:rsidRDefault="00DF4B34"/>
    <w:p w14:paraId="45F361D7" w14:textId="77777777" w:rsidR="00DF4B34" w:rsidRDefault="00B53B29">
      <w:r>
        <w:t>После клонирования эксперимента необходимо его запустить.</w:t>
      </w:r>
    </w:p>
    <w:p w14:paraId="24FD4881" w14:textId="77777777" w:rsidR="00DF4B34" w:rsidRDefault="00B53B29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917FEC6" wp14:editId="2895F9A0">
                <wp:extent cx="3736150" cy="4642770"/>
                <wp:effectExtent l="0" t="0" r="0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242673" name=""/>
                        <pic:cNvPicPr>
                          <a:picLocks noChangeAspect="1"/>
                        </pic:cNvPicPr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3736150" cy="4642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294.2pt;height:365.6pt;mso-wrap-distance-left:0.0pt;mso-wrap-distance-top:0.0pt;mso-wrap-distance-right:0.0pt;mso-wrap-distance-bottom:0.0pt;" stroked="false">
                <v:path textboxrect="0,0,0,0"/>
                <v:imagedata r:id="rId137" o:title=""/>
              </v:shape>
            </w:pict>
          </mc:Fallback>
        </mc:AlternateContent>
      </w:r>
    </w:p>
    <w:p w14:paraId="23D336B6" w14:textId="77777777" w:rsidR="00DF4B34" w:rsidRDefault="00DF4B34"/>
    <w:p w14:paraId="78E6A048" w14:textId="77777777" w:rsidR="00DF4B34" w:rsidRDefault="00B53B29">
      <w:r>
        <w:lastRenderedPageBreak/>
        <w:tab/>
        <w:t xml:space="preserve">Дальше </w:t>
      </w:r>
      <w:r>
        <w:rPr>
          <w:lang w:val="ru-RU"/>
        </w:rPr>
        <w:t>в</w:t>
      </w:r>
      <w:proofErr w:type="spellStart"/>
      <w:r>
        <w:t>ам</w:t>
      </w:r>
      <w:proofErr w:type="spellEnd"/>
      <w:r>
        <w:t xml:space="preserve"> </w:t>
      </w:r>
      <w:r>
        <w:rPr>
          <w:lang w:val="ru-RU"/>
        </w:rPr>
        <w:t xml:space="preserve">предложат </w:t>
      </w:r>
      <w:r>
        <w:t xml:space="preserve">добавить </w:t>
      </w:r>
      <w:r>
        <w:rPr>
          <w:lang w:val="ru-RU"/>
        </w:rPr>
        <w:t xml:space="preserve">эксперимент </w:t>
      </w:r>
      <w:r>
        <w:t xml:space="preserve">в очередь. </w:t>
      </w:r>
    </w:p>
    <w:p w14:paraId="429FE4E4" w14:textId="77777777" w:rsidR="00DF4B34" w:rsidRDefault="00B53B29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96472B" wp14:editId="4C350081">
                <wp:extent cx="4408525" cy="3146574"/>
                <wp:effectExtent l="0" t="0" r="0" b="0"/>
                <wp:docPr id="57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4214369" name=""/>
                        <pic:cNvPicPr>
                          <a:picLocks noChangeAspect="1"/>
                        </pic:cNvPicPr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4408524" cy="3146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347.1pt;height:247.8pt;mso-wrap-distance-left:0.0pt;mso-wrap-distance-top:0.0pt;mso-wrap-distance-right:0.0pt;mso-wrap-distance-bottom:0.0pt;" stroked="false">
                <v:path textboxrect="0,0,0,0"/>
                <v:imagedata r:id="rId139" o:title=""/>
              </v:shape>
            </w:pict>
          </mc:Fallback>
        </mc:AlternateContent>
      </w:r>
    </w:p>
    <w:p w14:paraId="0B1CC6B0" w14:textId="77777777" w:rsidR="00DF4B34" w:rsidRDefault="00DF4B34"/>
    <w:p w14:paraId="69FF08D4" w14:textId="77777777" w:rsidR="00DF4B34" w:rsidRDefault="00B53B29">
      <w:pPr>
        <w:rPr>
          <w:lang w:val="ru-RU"/>
        </w:rPr>
      </w:pPr>
      <w:r>
        <w:t>Если у приложения нет сервера</w:t>
      </w:r>
      <w:r>
        <w:rPr>
          <w:lang w:val="ru-RU"/>
        </w:rPr>
        <w:t xml:space="preserve"> для обработки очередей</w:t>
      </w:r>
      <w:r>
        <w:t xml:space="preserve">, </w:t>
      </w:r>
      <w:r>
        <w:rPr>
          <w:lang w:val="ru-RU"/>
        </w:rPr>
        <w:t>в</w:t>
      </w:r>
      <w:proofErr w:type="spellStart"/>
      <w:r>
        <w:t>ам</w:t>
      </w:r>
      <w:proofErr w:type="spellEnd"/>
      <w:r>
        <w:t xml:space="preserve"> придется</w:t>
      </w:r>
      <w:r>
        <w:rPr>
          <w:lang w:val="ru-RU"/>
        </w:rPr>
        <w:t xml:space="preserve"> </w:t>
      </w:r>
      <w:r>
        <w:t>самим создать его на своем компьютере или сервере. Для этого нужно</w:t>
      </w:r>
      <w:r>
        <w:rPr>
          <w:lang w:val="ru-RU"/>
        </w:rPr>
        <w:t xml:space="preserve"> </w:t>
      </w:r>
      <w:r>
        <w:t xml:space="preserve">пошагово </w:t>
      </w:r>
      <w:r>
        <w:rPr>
          <w:lang w:val="ru-RU"/>
        </w:rPr>
        <w:t xml:space="preserve">выполнить </w:t>
      </w:r>
      <w:r>
        <w:t>инструкцию</w:t>
      </w:r>
      <w:r>
        <w:rPr>
          <w:lang w:val="ru-RU"/>
        </w:rPr>
        <w:t xml:space="preserve"> и п</w:t>
      </w:r>
      <w:r>
        <w:t xml:space="preserve">осле запуска </w:t>
      </w:r>
      <w:r>
        <w:rPr>
          <w:lang w:val="ru-RU"/>
        </w:rPr>
        <w:t>агента (</w:t>
      </w:r>
      <w:r>
        <w:rPr>
          <w:lang w:val="en-US"/>
        </w:rPr>
        <w:t>Agent</w:t>
      </w:r>
      <w:r>
        <w:rPr>
          <w:lang w:val="ru-RU"/>
        </w:rPr>
        <w:t>)</w:t>
      </w:r>
      <w:r>
        <w:t xml:space="preserve"> отправить эксперимент в очередь и</w:t>
      </w:r>
      <w:r>
        <w:rPr>
          <w:lang w:val="ru-RU"/>
        </w:rPr>
        <w:t xml:space="preserve"> ожидать его обработки.</w:t>
      </w:r>
    </w:p>
    <w:p w14:paraId="7802A460" w14:textId="77777777" w:rsidR="00DF4B34" w:rsidRDefault="00B53B29">
      <w:pPr>
        <w:jc w:val="center"/>
        <w:rPr>
          <w:lang w:val="ru-RU"/>
        </w:rPr>
      </w:pPr>
      <w:r>
        <w:rPr>
          <w:noProof/>
        </w:rPr>
        <mc:AlternateContent>
          <mc:Choice Requires="wpg">
            <w:drawing>
              <wp:inline distT="0" distB="0" distL="0" distR="0" wp14:anchorId="2861446F" wp14:editId="368B1B8F">
                <wp:extent cx="2814523" cy="3683436"/>
                <wp:effectExtent l="0" t="0" r="0" b="0"/>
                <wp:docPr id="58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0315804" name=""/>
                        <pic:cNvPicPr>
                          <a:picLocks noChangeAspect="1"/>
                        </pic:cNvPicPr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2814523" cy="36834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221.6pt;height:290.0pt;mso-wrap-distance-left:0.0pt;mso-wrap-distance-top:0.0pt;mso-wrap-distance-right:0.0pt;mso-wrap-distance-bottom:0.0pt;" stroked="false">
                <v:path textboxrect="0,0,0,0"/>
                <v:imagedata r:id="rId141" o:title=""/>
              </v:shape>
            </w:pict>
          </mc:Fallback>
        </mc:AlternateContent>
      </w:r>
    </w:p>
    <w:p w14:paraId="1868DE47" w14:textId="0A340C20" w:rsidR="00DF4B34" w:rsidRDefault="00B53B29">
      <w:pPr>
        <w:keepNext/>
        <w:jc w:val="left"/>
      </w:pPr>
      <w:proofErr w:type="spellStart"/>
      <w:r>
        <w:lastRenderedPageBreak/>
        <w:t>Clearml-agent</w:t>
      </w:r>
      <w:proofErr w:type="spellEnd"/>
      <w:r>
        <w:t xml:space="preserve"> запустим </w:t>
      </w:r>
      <w:proofErr w:type="gramStart"/>
      <w:r w:rsidR="00CB75E3">
        <w:rPr>
          <w:lang w:val="ru-RU"/>
        </w:rPr>
        <w:t>на</w:t>
      </w:r>
      <w:r>
        <w:rPr>
          <w:i/>
          <w:iCs/>
        </w:rPr>
        <w:t xml:space="preserve">  </w:t>
      </w:r>
      <w:proofErr w:type="spellStart"/>
      <w:r>
        <w:rPr>
          <w:i/>
          <w:iCs/>
        </w:rPr>
        <w:t>google</w:t>
      </w:r>
      <w:proofErr w:type="spellEnd"/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colab</w:t>
      </w:r>
      <w:proofErr w:type="spellEnd"/>
      <w:r>
        <w:t xml:space="preserve"> уже известным вам способом </w:t>
      </w:r>
    </w:p>
    <w:p w14:paraId="0A2416BF" w14:textId="77777777" w:rsidR="00DF4B34" w:rsidRDefault="00DF4B34">
      <w:pPr>
        <w:keepNext/>
        <w:jc w:val="center"/>
      </w:pPr>
    </w:p>
    <w:p w14:paraId="258965C5" w14:textId="77777777" w:rsidR="00DF4B34" w:rsidRDefault="00B53B29">
      <w:pPr>
        <w:keepNext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1AD107F" wp14:editId="375E9FEB">
                <wp:extent cx="6121400" cy="1585173"/>
                <wp:effectExtent l="0" t="0" r="0" b="0"/>
                <wp:docPr id="59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555606" name=""/>
                        <pic:cNvPicPr>
                          <a:picLocks noChangeAspect="1"/>
                        </pic:cNvPicPr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6121399" cy="1585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82.0pt;height:124.8pt;mso-wrap-distance-left:0.0pt;mso-wrap-distance-top:0.0pt;mso-wrap-distance-right:0.0pt;mso-wrap-distance-bottom:0.0pt;" stroked="false">
                <v:path textboxrect="0,0,0,0"/>
                <v:imagedata r:id="rId143" o:title=""/>
              </v:shape>
            </w:pict>
          </mc:Fallback>
        </mc:AlternateContent>
      </w:r>
    </w:p>
    <w:p w14:paraId="2311FBE1" w14:textId="77777777" w:rsidR="00DF4B34" w:rsidRDefault="00DF4B34">
      <w:pPr>
        <w:keepNext/>
        <w:jc w:val="center"/>
      </w:pPr>
    </w:p>
    <w:p w14:paraId="03F89AE4" w14:textId="77777777" w:rsidR="00DF4B34" w:rsidRDefault="00B53B29">
      <w:pPr>
        <w:keepNext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429D4A9" wp14:editId="13D02C84">
                <wp:extent cx="6010275" cy="2676525"/>
                <wp:effectExtent l="0" t="0" r="0" b="0"/>
                <wp:docPr id="60" name="Рисунок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965202" name=""/>
                        <pic:cNvPicPr>
                          <a:picLocks noChangeAspect="1"/>
                        </pic:cNvPicPr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>
                          <a:off x="0" y="0"/>
                          <a:ext cx="6010274" cy="2676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473.2pt;height:210.8pt;mso-wrap-distance-left:0.0pt;mso-wrap-distance-top:0.0pt;mso-wrap-distance-right:0.0pt;mso-wrap-distance-bottom:0.0pt;" stroked="false">
                <v:path textboxrect="0,0,0,0"/>
                <v:imagedata r:id="rId145" o:title=""/>
              </v:shape>
            </w:pict>
          </mc:Fallback>
        </mc:AlternateContent>
      </w:r>
    </w:p>
    <w:p w14:paraId="735AE07C" w14:textId="77777777" w:rsidR="00DF4B34" w:rsidRDefault="00DF4B34">
      <w:pPr>
        <w:keepNext/>
        <w:jc w:val="left"/>
      </w:pPr>
    </w:p>
    <w:p w14:paraId="0062F614" w14:textId="77777777" w:rsidR="00DF4B34" w:rsidRDefault="00B53B29">
      <w:pPr>
        <w:keepNext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448849E" wp14:editId="5D1471DF">
                <wp:extent cx="4638675" cy="466725"/>
                <wp:effectExtent l="0" t="0" r="0" b="0"/>
                <wp:docPr id="61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4734361" name=""/>
                        <pic:cNvPicPr>
                          <a:picLocks noChangeAspect="1"/>
                        </pic:cNvPicPr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4638674" cy="4667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365.2pt;height:36.8pt;mso-wrap-distance-left:0.0pt;mso-wrap-distance-top:0.0pt;mso-wrap-distance-right:0.0pt;mso-wrap-distance-bottom:0.0pt;" stroked="false">
                <v:path textboxrect="0,0,0,0"/>
                <v:imagedata r:id="rId147" o:title=""/>
              </v:shape>
            </w:pict>
          </mc:Fallback>
        </mc:AlternateContent>
      </w:r>
    </w:p>
    <w:p w14:paraId="6F8708A6" w14:textId="77777777" w:rsidR="00DF4B34" w:rsidRDefault="00DF4B34"/>
    <w:p w14:paraId="2A63A8AA" w14:textId="77777777" w:rsidR="00DF4B34" w:rsidRDefault="00B53B29">
      <w:r>
        <w:t xml:space="preserve">после чего за процессом выполнения программы можно следить на вкладке </w:t>
      </w:r>
      <w:r>
        <w:rPr>
          <w:i/>
          <w:iCs/>
          <w:lang w:val="en-US"/>
        </w:rPr>
        <w:t>Console</w:t>
      </w:r>
      <w:r>
        <w:t>.</w:t>
      </w:r>
    </w:p>
    <w:p w14:paraId="4C4A5A3F" w14:textId="77777777" w:rsidR="00DF4B34" w:rsidRDefault="00DF4B34">
      <w:pPr>
        <w:keepNext/>
        <w:ind w:left="0"/>
        <w:rPr>
          <w:lang w:val="ru-RU"/>
        </w:rPr>
      </w:pPr>
    </w:p>
    <w:p w14:paraId="5B751095" w14:textId="77777777" w:rsidR="00DF4B34" w:rsidRDefault="00B53B29">
      <w:pPr>
        <w:keepNext/>
        <w:ind w:left="0"/>
        <w:rPr>
          <w:lang w:val="ru-RU"/>
        </w:rPr>
      </w:pPr>
      <w:r>
        <w:rPr>
          <w:lang w:val="ru-RU"/>
        </w:rPr>
        <w:t>Для командной работы будет полезной функция шеринга экспериментов (можно просто передать ссылку), а также удобное сравнение экспериментов в графическом интерфейсе.</w:t>
      </w:r>
    </w:p>
    <w:p w14:paraId="3509FAF9" w14:textId="77777777" w:rsidR="00DF4B34" w:rsidRDefault="00B53B29">
      <w:pPr>
        <w:pStyle w:val="2"/>
        <w:rPr>
          <w:lang w:val="ru-RU"/>
        </w:rPr>
      </w:pPr>
      <w:r>
        <w:rPr>
          <w:lang w:val="ru-RU"/>
        </w:rPr>
        <w:t>Тест</w:t>
      </w:r>
    </w:p>
    <w:p w14:paraId="5AEDE9F0" w14:textId="77777777" w:rsidR="00DF4B34" w:rsidRDefault="00B53B29" w:rsidP="00093E8A">
      <w:pPr>
        <w:numPr>
          <w:ilvl w:val="0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Какой объект в </w:t>
      </w:r>
      <w:proofErr w:type="spellStart"/>
      <w:r>
        <w:rPr>
          <w:rFonts w:asciiTheme="majorHAnsi" w:eastAsia="Times New Roman" w:hAnsiTheme="majorHAnsi" w:cstheme="majorHAnsi"/>
        </w:rPr>
        <w:t>ClearML</w:t>
      </w:r>
      <w:proofErr w:type="spellEnd"/>
      <w:r>
        <w:rPr>
          <w:rFonts w:asciiTheme="majorHAnsi" w:eastAsia="Times New Roman" w:hAnsiTheme="majorHAnsi" w:cstheme="majorHAnsi"/>
        </w:rPr>
        <w:t xml:space="preserve"> основной для управления конвейером операций? (0.25)</w:t>
      </w:r>
    </w:p>
    <w:p w14:paraId="743480F7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ru-RU"/>
        </w:rPr>
        <w:t>Task</w:t>
      </w:r>
      <w:proofErr w:type="spellEnd"/>
    </w:p>
    <w:p w14:paraId="1D446956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ru-RU"/>
        </w:rPr>
        <w:t>Process</w:t>
      </w:r>
      <w:proofErr w:type="spellEnd"/>
    </w:p>
    <w:p w14:paraId="6489C768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ru-RU"/>
        </w:rPr>
        <w:t>Procedure</w:t>
      </w:r>
      <w:proofErr w:type="spellEnd"/>
    </w:p>
    <w:p w14:paraId="14B3BF58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eastAsia="Times New Roman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lang w:val="ru-RU"/>
        </w:rPr>
        <w:t>Job</w:t>
      </w:r>
      <w:proofErr w:type="spellEnd"/>
    </w:p>
    <w:p w14:paraId="4EC04F49" w14:textId="77777777" w:rsidR="00DF4B34" w:rsidRDefault="00B53B29" w:rsidP="00093E8A">
      <w:pPr>
        <w:numPr>
          <w:ilvl w:val="0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Какая информация поступает на вход для </w:t>
      </w:r>
      <w:proofErr w:type="spellStart"/>
      <w:r>
        <w:rPr>
          <w:rFonts w:asciiTheme="majorHAnsi" w:eastAsia="Times New Roman" w:hAnsiTheme="majorHAnsi" w:cstheme="majorHAnsi"/>
          <w:lang w:val="ru-RU"/>
        </w:rPr>
        <w:t>Task</w:t>
      </w:r>
      <w:proofErr w:type="spellEnd"/>
      <w:r>
        <w:rPr>
          <w:rFonts w:asciiTheme="majorHAnsi" w:eastAsia="Times New Roman" w:hAnsiTheme="majorHAnsi" w:cstheme="majorHAnsi"/>
          <w:lang w:val="ru-RU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lang w:val="en-US"/>
        </w:rPr>
        <w:t>ClearML</w:t>
      </w:r>
      <w:proofErr w:type="spellEnd"/>
      <w:r>
        <w:rPr>
          <w:rFonts w:asciiTheme="majorHAnsi" w:eastAsia="Times New Roman" w:hAnsiTheme="majorHAnsi" w:cstheme="majorHAnsi"/>
        </w:rPr>
        <w:t>? (0.25)</w:t>
      </w:r>
    </w:p>
    <w:p w14:paraId="42AE85D3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eastAsia="Times New Roman" w:hAnsiTheme="majorHAnsi" w:cstheme="majorHAnsi"/>
          <w:b/>
          <w:bCs/>
        </w:rPr>
      </w:pPr>
      <w:proofErr w:type="spellStart"/>
      <w:r>
        <w:rPr>
          <w:rFonts w:asciiTheme="majorHAnsi" w:eastAsia="Times New Roman" w:hAnsiTheme="majorHAnsi" w:cstheme="majorHAnsi"/>
          <w:b/>
          <w:bCs/>
          <w:lang w:val="ru-RU"/>
        </w:rPr>
        <w:t>гиперпараметры</w:t>
      </w:r>
      <w:proofErr w:type="spellEnd"/>
    </w:p>
    <w:p w14:paraId="3C50D57B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графики обучения моделей</w:t>
      </w:r>
    </w:p>
    <w:p w14:paraId="041AA3C2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  <w:b/>
          <w:bCs/>
        </w:rPr>
      </w:pPr>
      <w:r>
        <w:rPr>
          <w:b/>
          <w:bCs/>
        </w:rPr>
        <w:t xml:space="preserve">данные о </w:t>
      </w:r>
      <w:proofErr w:type="spellStart"/>
      <w:r>
        <w:rPr>
          <w:b/>
          <w:bCs/>
        </w:rPr>
        <w:t>концигурации</w:t>
      </w:r>
      <w:proofErr w:type="spellEnd"/>
    </w:p>
    <w:p w14:paraId="0D08F550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eastAsia="Times New Roman" w:hAnsiTheme="majorHAnsi" w:cstheme="majorHAnsi"/>
        </w:rPr>
      </w:pPr>
      <w:r>
        <w:t xml:space="preserve">ссылка на </w:t>
      </w:r>
      <w:proofErr w:type="spellStart"/>
      <w:r>
        <w:t>git</w:t>
      </w:r>
      <w:proofErr w:type="spellEnd"/>
    </w:p>
    <w:p w14:paraId="2BB7BB81" w14:textId="77777777" w:rsidR="00DF4B34" w:rsidRDefault="00B53B29" w:rsidP="00093E8A">
      <w:pPr>
        <w:numPr>
          <w:ilvl w:val="0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Какая параметры у функции </w:t>
      </w:r>
      <w:proofErr w:type="spellStart"/>
      <w:r>
        <w:rPr>
          <w:rFonts w:asciiTheme="majorHAnsi" w:eastAsia="Times New Roman" w:hAnsiTheme="majorHAnsi" w:cstheme="majorHAnsi"/>
        </w:rPr>
        <w:t>report_</w:t>
      </w:r>
      <w:proofErr w:type="gramStart"/>
      <w:r>
        <w:rPr>
          <w:rFonts w:asciiTheme="majorHAnsi" w:eastAsia="Times New Roman" w:hAnsiTheme="majorHAnsi" w:cstheme="majorHAnsi"/>
        </w:rPr>
        <w:t>scalar</w:t>
      </w:r>
      <w:proofErr w:type="spellEnd"/>
      <w:r>
        <w:rPr>
          <w:rFonts w:asciiTheme="majorHAnsi" w:eastAsia="Times New Roman" w:hAnsiTheme="majorHAnsi" w:cstheme="majorHAnsi"/>
        </w:rPr>
        <w:t>(</w:t>
      </w:r>
      <w:proofErr w:type="gramEnd"/>
      <w:r>
        <w:rPr>
          <w:rFonts w:asciiTheme="majorHAnsi" w:eastAsia="Times New Roman" w:hAnsiTheme="majorHAnsi" w:cstheme="majorHAnsi"/>
        </w:rPr>
        <w:t>)? (0.25)</w:t>
      </w:r>
    </w:p>
    <w:p w14:paraId="42A11B9B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lastRenderedPageBreak/>
        <w:t>series</w:t>
      </w:r>
    </w:p>
    <w:p w14:paraId="39ACD7AF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eastAsia="Times New Roman" w:hAnsiTheme="majorHAnsi" w:cstheme="majorHAnsi"/>
          <w:b/>
          <w:lang w:val="en-US"/>
        </w:rPr>
      </w:pPr>
      <w:r>
        <w:rPr>
          <w:rFonts w:asciiTheme="majorHAnsi" w:eastAsia="Times New Roman" w:hAnsiTheme="majorHAnsi" w:cstheme="majorHAnsi"/>
          <w:b/>
          <w:lang w:val="en-US"/>
        </w:rPr>
        <w:t>iteration</w:t>
      </w:r>
    </w:p>
    <w:p w14:paraId="36DB2E44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scalars</w:t>
      </w:r>
    </w:p>
    <w:p w14:paraId="118AAA71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lang w:val="en-US"/>
        </w:rPr>
        <w:t>value</w:t>
      </w:r>
    </w:p>
    <w:p w14:paraId="0FB96C53" w14:textId="77777777" w:rsidR="00DF4B34" w:rsidRDefault="00B53B29" w:rsidP="00093E8A">
      <w:pPr>
        <w:numPr>
          <w:ilvl w:val="0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>Какая команда сохраняет артефакт выполнения конвейера? (0.25)</w:t>
      </w:r>
    </w:p>
    <w:p w14:paraId="577D5344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execution</w:t>
      </w:r>
    </w:p>
    <w:p w14:paraId="7DF02A7F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eastAsia="Times New Roman" w:hAnsiTheme="majorHAnsi" w:cstheme="majorHAnsi"/>
          <w:b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b/>
          <w:lang w:val="en-US"/>
        </w:rPr>
        <w:t>task.upload</w:t>
      </w:r>
      <w:proofErr w:type="gramEnd"/>
      <w:r>
        <w:rPr>
          <w:rFonts w:asciiTheme="majorHAnsi" w:eastAsia="Times New Roman" w:hAnsiTheme="majorHAnsi" w:cstheme="majorHAnsi"/>
          <w:b/>
          <w:lang w:val="en-US"/>
        </w:rPr>
        <w:t>_artifact</w:t>
      </w:r>
      <w:proofErr w:type="spellEnd"/>
      <w:r>
        <w:rPr>
          <w:rFonts w:asciiTheme="majorHAnsi" w:eastAsia="Times New Roman" w:hAnsiTheme="majorHAnsi" w:cstheme="majorHAnsi"/>
          <w:b/>
          <w:lang w:val="en-US"/>
        </w:rPr>
        <w:t>()</w:t>
      </w:r>
    </w:p>
    <w:p w14:paraId="019B3F54" w14:textId="77777777" w:rsidR="00DF4B34" w:rsidRDefault="00B53B29" w:rsidP="00093E8A">
      <w:pPr>
        <w:numPr>
          <w:ilvl w:val="1"/>
          <w:numId w:val="4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info</w:t>
      </w:r>
    </w:p>
    <w:p w14:paraId="3BD9304A" w14:textId="77777777" w:rsidR="00DF4B34" w:rsidRDefault="00B53B29" w:rsidP="00093E8A">
      <w:pPr>
        <w:numPr>
          <w:ilvl w:val="1"/>
          <w:numId w:val="4"/>
        </w:numPr>
        <w:spacing w:line="240" w:lineRule="auto"/>
      </w:pPr>
      <w:r>
        <w:rPr>
          <w:lang w:val="en-US"/>
        </w:rPr>
        <w:t>scalars</w:t>
      </w:r>
    </w:p>
    <w:p w14:paraId="161E5842" w14:textId="77777777" w:rsidR="00DF4B34" w:rsidRDefault="00B53B29">
      <w:pPr>
        <w:pStyle w:val="2"/>
        <w:ind w:left="0"/>
      </w:pPr>
      <w:r>
        <w:t>Итоги/выводы</w:t>
      </w:r>
    </w:p>
    <w:p w14:paraId="252CA4F5" w14:textId="77777777" w:rsidR="00DF4B34" w:rsidRDefault="00B53B29">
      <w:pPr>
        <w:spacing w:line="240" w:lineRule="auto"/>
        <w:ind w:hanging="5"/>
      </w:pPr>
      <w:r>
        <w:t xml:space="preserve">В этом </w:t>
      </w:r>
      <w:sdt>
        <w:sdtPr>
          <w:tag w:val="goog_rdk_8"/>
          <w:id w:val="-1382398843"/>
        </w:sdtPr>
        <w:sdtEndPr/>
        <w:sdtContent>
          <w:r>
            <w:t>юните</w:t>
          </w:r>
        </w:sdtContent>
      </w:sdt>
      <w:r>
        <w:rPr>
          <w:lang w:val="ru-RU"/>
        </w:rPr>
        <w:t xml:space="preserve"> вы научились управлять экспериментами в проекте машинного обучения, </w:t>
      </w:r>
      <w:proofErr w:type="spellStart"/>
      <w:r>
        <w:rPr>
          <w:lang w:val="ru-RU"/>
        </w:rPr>
        <w:t>логировать</w:t>
      </w:r>
      <w:proofErr w:type="spellEnd"/>
      <w:r>
        <w:rPr>
          <w:lang w:val="ru-RU"/>
        </w:rPr>
        <w:t xml:space="preserve"> информацию и повторять эксперимент</w:t>
      </w:r>
      <w:r>
        <w:t>.</w:t>
      </w:r>
    </w:p>
    <w:p w14:paraId="3CC121B2" w14:textId="77777777" w:rsidR="00DF4B34" w:rsidRDefault="00DF4B34">
      <w:pPr>
        <w:spacing w:line="240" w:lineRule="auto"/>
        <w:ind w:hanging="5"/>
      </w:pPr>
    </w:p>
    <w:p w14:paraId="58368992" w14:textId="77777777" w:rsidR="00DF4B34" w:rsidRDefault="00D33B61">
      <w:sdt>
        <w:sdtPr>
          <w:tag w:val="goog_rdk_10"/>
          <w:id w:val="-1242551629"/>
          <w:showingPlcHdr/>
        </w:sdtPr>
        <w:sdtEndPr/>
        <w:sdtContent>
          <w:r w:rsidR="00B53B29">
            <w:t xml:space="preserve">     </w:t>
          </w:r>
        </w:sdtContent>
      </w:sdt>
    </w:p>
    <w:p w14:paraId="3F48930F" w14:textId="77777777" w:rsidR="00DF4B34" w:rsidRDefault="00B53B29">
      <w:pPr>
        <w:rPr>
          <w:b/>
          <w:color w:val="000000"/>
          <w:sz w:val="32"/>
          <w:szCs w:val="32"/>
        </w:rPr>
      </w:pPr>
      <w:r>
        <w:rPr>
          <w:color w:val="000000"/>
        </w:rPr>
        <w:br w:type="page" w:clear="all"/>
      </w:r>
    </w:p>
    <w:p w14:paraId="5E3E8B4D" w14:textId="77777777" w:rsidR="00DF4B34" w:rsidRDefault="00B53B29">
      <w:pPr>
        <w:pStyle w:val="10"/>
        <w:ind w:left="0"/>
        <w:rPr>
          <w:lang w:val="ru-RU"/>
        </w:rPr>
      </w:pPr>
      <w:r>
        <w:rPr>
          <w:color w:val="000000"/>
        </w:rPr>
        <w:lastRenderedPageBreak/>
        <w:t xml:space="preserve">Модуль </w:t>
      </w:r>
      <w:r>
        <w:rPr>
          <w:color w:val="000000"/>
          <w:lang w:val="ru-RU"/>
        </w:rPr>
        <w:t>2</w:t>
      </w:r>
      <w:r>
        <w:rPr>
          <w:color w:val="000000"/>
        </w:rPr>
        <w:t xml:space="preserve">. </w:t>
      </w:r>
      <w:r>
        <w:t xml:space="preserve">Юнит </w:t>
      </w:r>
      <w:r>
        <w:rPr>
          <w:lang w:val="ru-RU"/>
        </w:rPr>
        <w:t>11</w:t>
      </w:r>
      <w:r>
        <w:rPr>
          <w:color w:val="000000"/>
        </w:rPr>
        <w:t>.</w:t>
      </w:r>
      <w:r>
        <w:rPr>
          <w:color w:val="000000"/>
          <w:lang w:val="ru-RU"/>
        </w:rPr>
        <w:t xml:space="preserve"> Сборка общего </w:t>
      </w:r>
      <w:proofErr w:type="spellStart"/>
      <w:r>
        <w:rPr>
          <w:color w:val="000000"/>
          <w:lang w:val="ru-RU"/>
        </w:rPr>
        <w:t>пайплайна</w:t>
      </w:r>
      <w:proofErr w:type="spellEnd"/>
      <w:r>
        <w:rPr>
          <w:color w:val="000000"/>
          <w:lang w:val="ru-RU"/>
        </w:rPr>
        <w:t>, оценка результатов и загрузка итогового файла.</w:t>
      </w:r>
    </w:p>
    <w:p w14:paraId="2072F58C" w14:textId="77777777" w:rsidR="00DF4B34" w:rsidRDefault="00B53B29">
      <w:pPr>
        <w:pStyle w:val="2"/>
      </w:pPr>
      <w:r>
        <w:t>Введение</w:t>
      </w:r>
    </w:p>
    <w:p w14:paraId="7542B6E6" w14:textId="77777777" w:rsidR="00DF4B34" w:rsidRDefault="00B53B29">
      <w:r>
        <w:rPr>
          <w:color w:val="000000"/>
        </w:rPr>
        <w:t xml:space="preserve">Полученные результаты необходимо опубликовать на площадке конкурса, чтобы получить результат работы построенной вами модели на тестовой (закрытой) выборке данных и, возможно, попасть в </w:t>
      </w:r>
      <w:proofErr w:type="spellStart"/>
      <w:r>
        <w:rPr>
          <w:color w:val="000000"/>
        </w:rPr>
        <w:t>leaderboard</w:t>
      </w:r>
      <w:proofErr w:type="spellEnd"/>
      <w:r>
        <w:rPr>
          <w:color w:val="000000"/>
        </w:rPr>
        <w:t>.</w:t>
      </w:r>
    </w:p>
    <w:p w14:paraId="1B6F9ADB" w14:textId="77777777" w:rsidR="00DF4B34" w:rsidRDefault="00B53B29">
      <w:pPr>
        <w:pStyle w:val="2"/>
      </w:pPr>
      <w:r>
        <w:t>Содержание</w:t>
      </w:r>
    </w:p>
    <w:p w14:paraId="23947C6E" w14:textId="77777777" w:rsidR="00DF4B34" w:rsidRDefault="00B53B29">
      <w:r>
        <w:t>Для предоставления результатов на площадке kaggle.com вы должны представить файл *.</w:t>
      </w:r>
      <w:proofErr w:type="spellStart"/>
      <w:r>
        <w:t>csv</w:t>
      </w:r>
      <w:proofErr w:type="spellEnd"/>
      <w:r>
        <w:t xml:space="preserve">. Это можно сделать вручную, загрузив его на площадку. Для этого перенесите файл на локальный компьютер, например, с помощью программы </w:t>
      </w:r>
      <w:proofErr w:type="spellStart"/>
      <w:r>
        <w:t>WinSCP</w:t>
      </w:r>
      <w:proofErr w:type="spellEnd"/>
    </w:p>
    <w:p w14:paraId="12765CA2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746154FF" wp14:editId="5506A46F">
                <wp:extent cx="6121400" cy="2290560"/>
                <wp:effectExtent l="0" t="0" r="0" b="0"/>
                <wp:docPr id="62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4873273" name=""/>
                        <pic:cNvPicPr>
                          <a:picLocks noChangeAspect="1"/>
                        </pic:cNvPicPr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>
                          <a:off x="0" y="0"/>
                          <a:ext cx="6121399" cy="2290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482.0pt;height:180.4pt;mso-wrap-distance-left:0.0pt;mso-wrap-distance-top:0.0pt;mso-wrap-distance-right:0.0pt;mso-wrap-distance-bottom:0.0pt;" stroked="false">
                <v:path textboxrect="0,0,0,0"/>
                <v:imagedata r:id="rId149" o:title=""/>
              </v:shape>
            </w:pict>
          </mc:Fallback>
        </mc:AlternateContent>
      </w:r>
    </w:p>
    <w:p w14:paraId="61CC7011" w14:textId="77777777" w:rsidR="00DF4B34" w:rsidRDefault="00DF4B34"/>
    <w:p w14:paraId="7AF4255F" w14:textId="77777777" w:rsidR="00DF4B34" w:rsidRDefault="00B53B29">
      <w:r>
        <w:t>Затем в интерфейсе соревнования на площадке kaggle.com загрузите файл с результатом</w:t>
      </w:r>
    </w:p>
    <w:p w14:paraId="034AAE9E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7ADF2271" wp14:editId="5D394D5F">
                <wp:extent cx="6121400" cy="1873378"/>
                <wp:effectExtent l="0" t="0" r="0" b="0"/>
                <wp:docPr id="63" name="Рисуно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1715389" name=""/>
                        <pic:cNvPicPr>
                          <a:picLocks noChangeAspect="1"/>
                        </pic:cNvPicPr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6121399" cy="18733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482.0pt;height:147.5pt;mso-wrap-distance-left:0.0pt;mso-wrap-distance-top:0.0pt;mso-wrap-distance-right:0.0pt;mso-wrap-distance-bottom:0.0pt;" stroked="false">
                <v:path textboxrect="0,0,0,0"/>
                <v:imagedata r:id="rId151" o:title=""/>
              </v:shape>
            </w:pict>
          </mc:Fallback>
        </mc:AlternateContent>
      </w:r>
    </w:p>
    <w:p w14:paraId="631995AC" w14:textId="77777777" w:rsidR="00DF4B34" w:rsidRPr="00B53B29" w:rsidRDefault="00B53B29">
      <w:pPr>
        <w:rPr>
          <w:lang w:val="en-US"/>
        </w:rPr>
      </w:pPr>
      <w:r>
        <w:t>Нажмите</w:t>
      </w:r>
      <w:r w:rsidRPr="00B53B29">
        <w:rPr>
          <w:lang w:val="en-US"/>
        </w:rPr>
        <w:t xml:space="preserve"> </w:t>
      </w:r>
      <w:r w:rsidRPr="00B53B29">
        <w:rPr>
          <w:i/>
          <w:iCs/>
          <w:lang w:val="en-US"/>
        </w:rPr>
        <w:t>Submit Predictions</w:t>
      </w:r>
      <w:r w:rsidRPr="00B53B29">
        <w:rPr>
          <w:lang w:val="en-US"/>
        </w:rPr>
        <w:t xml:space="preserve"> </w:t>
      </w:r>
      <w:r>
        <w:t>и</w:t>
      </w:r>
      <w:r w:rsidRPr="00B53B29">
        <w:rPr>
          <w:lang w:val="en-US"/>
        </w:rPr>
        <w:t xml:space="preserve"> </w:t>
      </w:r>
      <w:r>
        <w:t>добавьте</w:t>
      </w:r>
      <w:r w:rsidRPr="00B53B29">
        <w:rPr>
          <w:lang w:val="en-US"/>
        </w:rPr>
        <w:t xml:space="preserve"> </w:t>
      </w:r>
      <w:r>
        <w:t>файл</w:t>
      </w:r>
    </w:p>
    <w:p w14:paraId="678FE31E" w14:textId="77777777" w:rsidR="00DF4B34" w:rsidRDefault="00B53B29">
      <w:r>
        <w:rPr>
          <w:noProof/>
        </w:rPr>
        <w:lastRenderedPageBreak/>
        <mc:AlternateContent>
          <mc:Choice Requires="wpg">
            <w:drawing>
              <wp:inline distT="0" distB="0" distL="0" distR="0" wp14:anchorId="7A5A2D52" wp14:editId="70898DA2">
                <wp:extent cx="3120103" cy="3886295"/>
                <wp:effectExtent l="0" t="0" r="0" b="0"/>
                <wp:docPr id="64" name="Рисунок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2343844" name=""/>
                        <pic:cNvPicPr>
                          <a:picLocks noChangeAspect="1"/>
                        </pic:cNvPicPr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3120103" cy="3886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245.7pt;height:306.0pt;mso-wrap-distance-left:0.0pt;mso-wrap-distance-top:0.0pt;mso-wrap-distance-right:0.0pt;mso-wrap-distance-bottom:0.0pt;" stroked="false">
                <v:path textboxrect="0,0,0,0"/>
                <v:imagedata r:id="rId153" o:title=""/>
              </v:shape>
            </w:pict>
          </mc:Fallback>
        </mc:AlternateContent>
      </w:r>
    </w:p>
    <w:p w14:paraId="1608DB81" w14:textId="77777777" w:rsidR="00DF4B34" w:rsidRDefault="00DF4B34"/>
    <w:p w14:paraId="6CD9A307" w14:textId="6C05315E" w:rsidR="00DF4B34" w:rsidRDefault="00B53B29">
      <w:r>
        <w:t xml:space="preserve">После этого можно будет увидеть оценку вашего </w:t>
      </w:r>
      <w:proofErr w:type="spellStart"/>
      <w:r>
        <w:t>результа</w:t>
      </w:r>
      <w:proofErr w:type="spellEnd"/>
      <w:r w:rsidR="00CB75E3">
        <w:rPr>
          <w:lang w:val="ru-RU"/>
        </w:rPr>
        <w:t>та</w:t>
      </w:r>
      <w:r>
        <w:t xml:space="preserve"> на закрытой выборке</w:t>
      </w:r>
    </w:p>
    <w:p w14:paraId="7450221A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680B80F3" wp14:editId="1C5EE949">
                <wp:extent cx="6121400" cy="1978918"/>
                <wp:effectExtent l="0" t="0" r="0" b="0"/>
                <wp:docPr id="65" name="Рисунок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2935566" name=""/>
                        <pic:cNvPicPr>
                          <a:picLocks noChangeAspect="1"/>
                        </pic:cNvPicPr>
                      </pic:nvPicPr>
                      <pic:blipFill>
                        <a:blip r:embed="rId154"/>
                        <a:stretch/>
                      </pic:blipFill>
                      <pic:spPr bwMode="auto">
                        <a:xfrm>
                          <a:off x="0" y="0"/>
                          <a:ext cx="6121399" cy="1978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width:482.0pt;height:155.8pt;mso-wrap-distance-left:0.0pt;mso-wrap-distance-top:0.0pt;mso-wrap-distance-right:0.0pt;mso-wrap-distance-bottom:0.0pt;" stroked="false">
                <v:path textboxrect="0,0,0,0"/>
                <v:imagedata r:id="rId155" o:title=""/>
              </v:shape>
            </w:pict>
          </mc:Fallback>
        </mc:AlternateContent>
      </w:r>
    </w:p>
    <w:p w14:paraId="41392247" w14:textId="77777777" w:rsidR="00DF4B34" w:rsidRDefault="00B53B29">
      <w:r>
        <w:t xml:space="preserve"> и вашу позицию в общем </w:t>
      </w:r>
      <w:proofErr w:type="spellStart"/>
      <w:r>
        <w:t>leaderboard</w:t>
      </w:r>
      <w:proofErr w:type="spellEnd"/>
    </w:p>
    <w:p w14:paraId="47E4C7BF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0028446E" wp14:editId="23D5D833">
                <wp:extent cx="6121400" cy="882935"/>
                <wp:effectExtent l="0" t="0" r="0" b="0"/>
                <wp:docPr id="66" name="Рисунок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8909631" name=""/>
                        <pic:cNvPicPr>
                          <a:picLocks noChangeAspect="1"/>
                        </pic:cNvPicPr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6121399" cy="882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width:482.0pt;height:69.5pt;mso-wrap-distance-left:0.0pt;mso-wrap-distance-top:0.0pt;mso-wrap-distance-right:0.0pt;mso-wrap-distance-bottom:0.0pt;" stroked="false">
                <v:path textboxrect="0,0,0,0"/>
                <v:imagedata r:id="rId157" o:title=""/>
              </v:shape>
            </w:pict>
          </mc:Fallback>
        </mc:AlternateContent>
      </w:r>
    </w:p>
    <w:p w14:paraId="2ECFCEF1" w14:textId="77777777" w:rsidR="00DF4B34" w:rsidRDefault="00DF4B34"/>
    <w:p w14:paraId="7542C43F" w14:textId="77777777" w:rsidR="00DF4B34" w:rsidRDefault="00B53B29">
      <w:r>
        <w:t xml:space="preserve">Второй, функционально более удобный способ заключается в использовании уже известного вам API, описание находится по адресу </w:t>
      </w:r>
      <w:hyperlink r:id="rId158" w:tooltip="https://github.com/Kaggle/kaggle-api." w:history="1">
        <w:r>
          <w:rPr>
            <w:rStyle w:val="af9"/>
          </w:rPr>
          <w:t>https://github.com/Kaggle/kaggle-api.</w:t>
        </w:r>
      </w:hyperlink>
      <w:r>
        <w:t xml:space="preserve"> Например, информация о том, как осуществлять публикацию результатов:</w:t>
      </w:r>
    </w:p>
    <w:p w14:paraId="1D6F96C8" w14:textId="77777777" w:rsidR="00DF4B34" w:rsidRDefault="00DF4B34"/>
    <w:p w14:paraId="5CF82DBA" w14:textId="77777777" w:rsidR="00DF4B34" w:rsidRDefault="00B53B29">
      <w:r>
        <w:rPr>
          <w:noProof/>
        </w:rPr>
        <w:lastRenderedPageBreak/>
        <mc:AlternateContent>
          <mc:Choice Requires="wpg">
            <w:drawing>
              <wp:inline distT="0" distB="0" distL="0" distR="0" wp14:anchorId="5DD3E4C2" wp14:editId="24FBD29A">
                <wp:extent cx="6121400" cy="2518952"/>
                <wp:effectExtent l="0" t="0" r="0" b="0"/>
                <wp:docPr id="67" name="Рисунок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9195708" name=""/>
                        <pic:cNvPicPr>
                          <a:picLocks noChangeAspect="1"/>
                        </pic:cNvPicPr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6121399" cy="2518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width:482.0pt;height:198.3pt;mso-wrap-distance-left:0.0pt;mso-wrap-distance-top:0.0pt;mso-wrap-distance-right:0.0pt;mso-wrap-distance-bottom:0.0pt;" stroked="false">
                <v:path textboxrect="0,0,0,0"/>
                <v:imagedata r:id="rId160" o:title=""/>
              </v:shape>
            </w:pict>
          </mc:Fallback>
        </mc:AlternateContent>
      </w:r>
    </w:p>
    <w:p w14:paraId="37FF25D1" w14:textId="77777777" w:rsidR="00DF4B34" w:rsidRDefault="00B53B29">
      <w:r>
        <w:t>Публикация производится следующей командой</w:t>
      </w:r>
    </w:p>
    <w:p w14:paraId="525A9652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6BCB158A" wp14:editId="690646CB">
                <wp:extent cx="6121400" cy="267714"/>
                <wp:effectExtent l="0" t="0" r="0" b="0"/>
                <wp:docPr id="68" name="Рисунок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0822631" name=""/>
                        <pic:cNvPicPr>
                          <a:picLocks noChangeAspect="1"/>
                        </pic:cNvPicPr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6121399" cy="2677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482.0pt;height:21.1pt;mso-wrap-distance-left:0.0pt;mso-wrap-distance-top:0.0pt;mso-wrap-distance-right:0.0pt;mso-wrap-distance-bottom:0.0pt;" stroked="false">
                <v:path textboxrect="0,0,0,0"/>
                <v:imagedata r:id="rId162" o:title=""/>
              </v:shape>
            </w:pict>
          </mc:Fallback>
        </mc:AlternateContent>
      </w:r>
    </w:p>
    <w:p w14:paraId="7845A7FE" w14:textId="77777777" w:rsidR="00DF4B34" w:rsidRDefault="00DF4B34"/>
    <w:p w14:paraId="234AC42B" w14:textId="77777777" w:rsidR="00DF4B34" w:rsidRDefault="00B53B29">
      <w:r>
        <w:t xml:space="preserve">И, наконец, вы можете посмотреть свой результат в </w:t>
      </w:r>
      <w:proofErr w:type="spellStart"/>
      <w:r>
        <w:t>leaderboard</w:t>
      </w:r>
      <w:proofErr w:type="spellEnd"/>
    </w:p>
    <w:p w14:paraId="06547A12" w14:textId="77777777" w:rsidR="00DF4B34" w:rsidRDefault="00B53B29">
      <w:r>
        <w:rPr>
          <w:noProof/>
        </w:rPr>
        <mc:AlternateContent>
          <mc:Choice Requires="wpg">
            <w:drawing>
              <wp:inline distT="0" distB="0" distL="0" distR="0" wp14:anchorId="30D6B6BC" wp14:editId="382D0DBC">
                <wp:extent cx="6121400" cy="331028"/>
                <wp:effectExtent l="0" t="0" r="0" b="0"/>
                <wp:docPr id="69" name="Рисунок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4195047" name=""/>
                        <pic:cNvPicPr>
                          <a:picLocks noChangeAspect="1"/>
                        </pic:cNvPicPr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6121399" cy="331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width:482.0pt;height:26.1pt;mso-wrap-distance-left:0.0pt;mso-wrap-distance-top:0.0pt;mso-wrap-distance-right:0.0pt;mso-wrap-distance-bottom:0.0pt;" stroked="false">
                <v:path textboxrect="0,0,0,0"/>
                <v:imagedata r:id="rId164" o:title=""/>
              </v:shape>
            </w:pict>
          </mc:Fallback>
        </mc:AlternateContent>
      </w:r>
    </w:p>
    <w:p w14:paraId="71DBACD9" w14:textId="77777777" w:rsidR="00DF4B34" w:rsidRDefault="00DF4B34"/>
    <w:p w14:paraId="1382F666" w14:textId="77777777" w:rsidR="00DF4B34" w:rsidRDefault="00B53B29">
      <w:pPr>
        <w:pStyle w:val="2"/>
      </w:pPr>
      <w:r>
        <w:rPr>
          <w:rFonts w:asciiTheme="majorHAnsi" w:hAnsiTheme="majorHAnsi" w:cstheme="majorHAnsi"/>
          <w:lang w:val="ru-RU"/>
        </w:rPr>
        <w:t>Тест</w:t>
      </w:r>
    </w:p>
    <w:p w14:paraId="22335A62" w14:textId="77777777" w:rsidR="00DF4B34" w:rsidRDefault="00B53B29" w:rsidP="00093E8A">
      <w:pPr>
        <w:numPr>
          <w:ilvl w:val="0"/>
          <w:numId w:val="8"/>
        </w:numPr>
        <w:spacing w:line="240" w:lineRule="auto"/>
      </w:pPr>
      <w:r>
        <w:rPr>
          <w:rFonts w:asciiTheme="majorHAnsi" w:eastAsia="Times New Roman" w:hAnsiTheme="majorHAnsi" w:cstheme="majorHAnsi"/>
        </w:rPr>
        <w:t>В каком виде необходимо предоставить результат выполнения задачи в конкурсе? (0.25)</w:t>
      </w:r>
    </w:p>
    <w:p w14:paraId="271F2557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  <w:lang w:val="ru-RU"/>
        </w:rPr>
        <w:t>xml</w:t>
      </w:r>
      <w:proofErr w:type="spellEnd"/>
      <w:r>
        <w:rPr>
          <w:rFonts w:asciiTheme="majorHAnsi" w:eastAsia="Times New Roman" w:hAnsiTheme="majorHAnsi" w:cstheme="majorHAnsi"/>
          <w:lang w:val="ru-RU"/>
        </w:rPr>
        <w:t>,</w:t>
      </w:r>
    </w:p>
    <w:p w14:paraId="70E835DF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hAnsiTheme="majorHAnsi" w:cstheme="majorHAnsi"/>
          <w:lang w:val="ru-RU"/>
        </w:rPr>
        <w:t>json</w:t>
      </w:r>
      <w:proofErr w:type="spellEnd"/>
      <w:r>
        <w:rPr>
          <w:rFonts w:asciiTheme="majorHAnsi" w:hAnsiTheme="majorHAnsi" w:cstheme="majorHAnsi"/>
          <w:lang w:val="ru-RU"/>
        </w:rPr>
        <w:t>,</w:t>
      </w:r>
    </w:p>
    <w:p w14:paraId="17679FDB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  <w:b/>
          <w:lang w:val="ru-RU"/>
        </w:rPr>
        <w:t>csv</w:t>
      </w:r>
      <w:proofErr w:type="spellEnd"/>
      <w:r>
        <w:rPr>
          <w:rFonts w:asciiTheme="majorHAnsi" w:eastAsia="Times New Roman" w:hAnsiTheme="majorHAnsi" w:cstheme="majorHAnsi"/>
          <w:b/>
          <w:lang w:val="ru-RU"/>
        </w:rPr>
        <w:t>,</w:t>
      </w:r>
    </w:p>
    <w:p w14:paraId="7D6C4123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  <w:lang w:val="ru-RU"/>
        </w:rPr>
        <w:t>doc</w:t>
      </w:r>
      <w:proofErr w:type="spellEnd"/>
    </w:p>
    <w:p w14:paraId="3D0BDED7" w14:textId="77777777" w:rsidR="00DF4B34" w:rsidRDefault="00B53B29" w:rsidP="00093E8A">
      <w:pPr>
        <w:numPr>
          <w:ilvl w:val="0"/>
          <w:numId w:val="8"/>
        </w:numPr>
        <w:spacing w:line="240" w:lineRule="auto"/>
      </w:pPr>
      <w:r>
        <w:rPr>
          <w:rFonts w:asciiTheme="majorHAnsi" w:eastAsia="Times New Roman" w:hAnsiTheme="majorHAnsi" w:cstheme="majorHAnsi"/>
        </w:rPr>
        <w:t>Как можно осуществить публикацию (</w:t>
      </w:r>
      <w:proofErr w:type="spellStart"/>
      <w:r>
        <w:rPr>
          <w:rFonts w:asciiTheme="majorHAnsi" w:eastAsia="Times New Roman" w:hAnsiTheme="majorHAnsi" w:cstheme="majorHAnsi"/>
        </w:rPr>
        <w:t>submission</w:t>
      </w:r>
      <w:proofErr w:type="spellEnd"/>
      <w:r>
        <w:rPr>
          <w:rFonts w:asciiTheme="majorHAnsi" w:eastAsia="Times New Roman" w:hAnsiTheme="majorHAnsi" w:cstheme="majorHAnsi"/>
        </w:rPr>
        <w:t>) результатов на площадку kaggle.com? (0.25)</w:t>
      </w:r>
    </w:p>
    <w:p w14:paraId="0B70B327" w14:textId="77777777" w:rsidR="00DF4B34" w:rsidRDefault="00B53B29" w:rsidP="00093E8A">
      <w:pPr>
        <w:numPr>
          <w:ilvl w:val="1"/>
          <w:numId w:val="8"/>
        </w:numPr>
        <w:spacing w:line="240" w:lineRule="auto"/>
      </w:pPr>
      <w:r>
        <w:rPr>
          <w:rFonts w:asciiTheme="majorHAnsi" w:hAnsiTheme="majorHAnsi" w:cstheme="majorHAnsi"/>
        </w:rPr>
        <w:t>По электронной почте</w:t>
      </w:r>
    </w:p>
    <w:p w14:paraId="7D9598DC" w14:textId="77777777" w:rsidR="00DF4B34" w:rsidRDefault="00B53B29" w:rsidP="00093E8A">
      <w:pPr>
        <w:numPr>
          <w:ilvl w:val="1"/>
          <w:numId w:val="8"/>
        </w:numPr>
        <w:spacing w:line="240" w:lineRule="auto"/>
      </w:pPr>
      <w:r>
        <w:rPr>
          <w:rFonts w:asciiTheme="majorHAnsi" w:eastAsia="Times New Roman" w:hAnsiTheme="majorHAnsi" w:cstheme="majorHAnsi"/>
          <w:b/>
          <w:lang w:val="ru-RU"/>
        </w:rPr>
        <w:t xml:space="preserve">Вручную на площадке </w:t>
      </w:r>
    </w:p>
    <w:p w14:paraId="6F162AE0" w14:textId="77777777" w:rsidR="00DF4B34" w:rsidRDefault="00B53B29" w:rsidP="00093E8A">
      <w:pPr>
        <w:numPr>
          <w:ilvl w:val="1"/>
          <w:numId w:val="8"/>
        </w:numPr>
        <w:spacing w:line="240" w:lineRule="auto"/>
      </w:pPr>
      <w:r>
        <w:rPr>
          <w:rFonts w:asciiTheme="majorHAnsi" w:hAnsiTheme="majorHAnsi" w:cstheme="majorHAnsi"/>
          <w:b/>
          <w:bCs/>
        </w:rPr>
        <w:t xml:space="preserve">С помощью API </w:t>
      </w:r>
      <w:proofErr w:type="spellStart"/>
      <w:r>
        <w:rPr>
          <w:rFonts w:asciiTheme="majorHAnsi" w:hAnsiTheme="majorHAnsi" w:cstheme="majorHAnsi"/>
          <w:b/>
          <w:bCs/>
        </w:rPr>
        <w:t>kaggle</w:t>
      </w:r>
      <w:proofErr w:type="spellEnd"/>
    </w:p>
    <w:p w14:paraId="4077D66D" w14:textId="77777777" w:rsidR="00DF4B34" w:rsidRDefault="00B53B29" w:rsidP="00093E8A">
      <w:pPr>
        <w:numPr>
          <w:ilvl w:val="1"/>
          <w:numId w:val="8"/>
        </w:numPr>
        <w:spacing w:line="240" w:lineRule="auto"/>
      </w:pPr>
      <w:r>
        <w:rPr>
          <w:rFonts w:asciiTheme="majorHAnsi" w:hAnsiTheme="majorHAnsi" w:cstheme="majorHAnsi"/>
        </w:rPr>
        <w:t>По СМС</w:t>
      </w:r>
    </w:p>
    <w:p w14:paraId="5069E199" w14:textId="77777777" w:rsidR="00DF4B34" w:rsidRDefault="00B53B29" w:rsidP="00093E8A">
      <w:pPr>
        <w:numPr>
          <w:ilvl w:val="0"/>
          <w:numId w:val="8"/>
        </w:numPr>
        <w:spacing w:line="240" w:lineRule="auto"/>
      </w:pPr>
      <w:r>
        <w:rPr>
          <w:rFonts w:asciiTheme="majorHAnsi" w:eastAsia="Times New Roman" w:hAnsiTheme="majorHAnsi" w:cstheme="majorHAnsi"/>
        </w:rPr>
        <w:t xml:space="preserve">Какая команда API </w:t>
      </w:r>
      <w:proofErr w:type="spellStart"/>
      <w:r>
        <w:rPr>
          <w:rFonts w:asciiTheme="majorHAnsi" w:eastAsia="Times New Roman" w:hAnsiTheme="majorHAnsi" w:cstheme="majorHAnsi"/>
        </w:rPr>
        <w:t>kaggle</w:t>
      </w:r>
      <w:proofErr w:type="spellEnd"/>
      <w:r>
        <w:rPr>
          <w:rFonts w:asciiTheme="majorHAnsi" w:eastAsia="Times New Roman" w:hAnsiTheme="majorHAnsi" w:cstheme="majorHAnsi"/>
        </w:rPr>
        <w:t xml:space="preserve"> опубликует результат на площадке? (0.25)</w:t>
      </w:r>
    </w:p>
    <w:p w14:paraId="090087CC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hAnsiTheme="majorHAnsi" w:cstheme="majorHAnsi"/>
        </w:rPr>
        <w:t>kaggle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result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publush</w:t>
      </w:r>
      <w:proofErr w:type="spellEnd"/>
    </w:p>
    <w:p w14:paraId="74664F15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  <w:b/>
          <w:lang w:val="ru-RU"/>
        </w:rPr>
        <w:t>kaggle</w:t>
      </w:r>
      <w:proofErr w:type="spellEnd"/>
      <w:r>
        <w:rPr>
          <w:rFonts w:asciiTheme="majorHAnsi" w:eastAsia="Times New Roman" w:hAnsiTheme="majorHAnsi" w:cstheme="majorHAnsi"/>
          <w:b/>
          <w:lang w:val="ru-RU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lang w:val="ru-RU"/>
        </w:rPr>
        <w:t>competitions</w:t>
      </w:r>
      <w:proofErr w:type="spellEnd"/>
      <w:r>
        <w:rPr>
          <w:rFonts w:asciiTheme="majorHAnsi" w:eastAsia="Times New Roman" w:hAnsiTheme="majorHAnsi" w:cstheme="majorHAnsi"/>
          <w:b/>
          <w:lang w:val="ru-RU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lang w:val="ru-RU"/>
        </w:rPr>
        <w:t>submissions</w:t>
      </w:r>
      <w:proofErr w:type="spellEnd"/>
    </w:p>
    <w:p w14:paraId="13F4DEC1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proofErr w:type="gramStart"/>
      <w:r>
        <w:rPr>
          <w:rFonts w:asciiTheme="majorHAnsi" w:hAnsiTheme="majorHAnsi" w:cstheme="majorHAnsi"/>
          <w:lang w:val="en-US"/>
        </w:rPr>
        <w:t>kaggle</w:t>
      </w:r>
      <w:proofErr w:type="spellEnd"/>
      <w:r>
        <w:rPr>
          <w:rFonts w:asciiTheme="majorHAnsi" w:hAnsiTheme="majorHAnsi" w:cstheme="majorHAnsi"/>
          <w:lang w:val="en-US"/>
        </w:rPr>
        <w:t xml:space="preserve">  submissions</w:t>
      </w:r>
      <w:proofErr w:type="gramEnd"/>
      <w:r>
        <w:rPr>
          <w:rFonts w:asciiTheme="majorHAnsi" w:hAnsiTheme="majorHAnsi" w:cstheme="majorHAnsi"/>
          <w:lang w:val="en-US"/>
        </w:rPr>
        <w:t xml:space="preserve"> put</w:t>
      </w:r>
    </w:p>
    <w:p w14:paraId="34124AFC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hAnsiTheme="majorHAnsi" w:cstheme="majorHAnsi"/>
          <w:lang w:val="en-US"/>
        </w:rPr>
        <w:t>kaggle</w:t>
      </w:r>
      <w:proofErr w:type="spellEnd"/>
      <w:r>
        <w:rPr>
          <w:rFonts w:asciiTheme="majorHAnsi" w:hAnsiTheme="majorHAnsi" w:cstheme="majorHAnsi"/>
          <w:lang w:val="en-US"/>
        </w:rPr>
        <w:t xml:space="preserve"> finish</w:t>
      </w:r>
    </w:p>
    <w:p w14:paraId="3CD37A37" w14:textId="77777777" w:rsidR="00DF4B34" w:rsidRDefault="00B53B29" w:rsidP="00093E8A">
      <w:pPr>
        <w:numPr>
          <w:ilvl w:val="0"/>
          <w:numId w:val="8"/>
        </w:numPr>
        <w:spacing w:line="240" w:lineRule="auto"/>
      </w:pPr>
      <w:r>
        <w:rPr>
          <w:rFonts w:asciiTheme="majorHAnsi" w:eastAsia="Times New Roman" w:hAnsiTheme="majorHAnsi" w:cstheme="majorHAnsi"/>
          <w:lang w:val="ru-RU"/>
        </w:rPr>
        <w:t xml:space="preserve">Как через </w:t>
      </w:r>
      <w:proofErr w:type="spellStart"/>
      <w:r>
        <w:rPr>
          <w:rFonts w:asciiTheme="majorHAnsi" w:eastAsia="Times New Roman" w:hAnsiTheme="majorHAnsi" w:cstheme="majorHAnsi"/>
          <w:lang w:val="ru-RU"/>
        </w:rPr>
        <w:t>kaggle</w:t>
      </w:r>
      <w:proofErr w:type="spellEnd"/>
      <w:r>
        <w:rPr>
          <w:rFonts w:asciiTheme="majorHAnsi" w:eastAsia="Times New Roman" w:hAnsiTheme="majorHAnsi" w:cstheme="majorHAnsi"/>
          <w:lang w:val="ru-RU"/>
        </w:rPr>
        <w:t xml:space="preserve"> API увидеть свой результат</w:t>
      </w:r>
      <w:r>
        <w:rPr>
          <w:rFonts w:asciiTheme="majorHAnsi" w:eastAsia="Times New Roman" w:hAnsiTheme="majorHAnsi" w:cstheme="majorHAnsi"/>
        </w:rPr>
        <w:t>? (0.25)</w:t>
      </w:r>
    </w:p>
    <w:p w14:paraId="18047390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hAnsiTheme="majorHAnsi" w:cstheme="majorHAnsi"/>
        </w:rPr>
        <w:t>kaggle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result</w:t>
      </w:r>
      <w:proofErr w:type="spellEnd"/>
    </w:p>
    <w:p w14:paraId="7DD21E25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hAnsiTheme="majorHAnsi" w:cstheme="majorHAnsi"/>
        </w:rPr>
        <w:t>kaggle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leaderboard</w:t>
      </w:r>
      <w:proofErr w:type="spellEnd"/>
    </w:p>
    <w:p w14:paraId="00DB728C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  <w:b/>
          <w:lang w:val="ru-RU"/>
        </w:rPr>
        <w:t>kaggle</w:t>
      </w:r>
      <w:proofErr w:type="spellEnd"/>
      <w:r>
        <w:rPr>
          <w:rFonts w:asciiTheme="majorHAnsi" w:eastAsia="Times New Roman" w:hAnsiTheme="majorHAnsi" w:cstheme="majorHAnsi"/>
          <w:b/>
          <w:lang w:val="ru-RU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lang w:val="ru-RU"/>
        </w:rPr>
        <w:t>competition</w:t>
      </w:r>
      <w:proofErr w:type="spellEnd"/>
      <w:r>
        <w:rPr>
          <w:rFonts w:asciiTheme="majorHAnsi" w:eastAsia="Times New Roman" w:hAnsiTheme="majorHAnsi" w:cstheme="majorHAnsi"/>
          <w:b/>
          <w:lang w:val="ru-RU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lang w:val="ru-RU"/>
        </w:rPr>
        <w:t>leaderboard</w:t>
      </w:r>
      <w:proofErr w:type="spellEnd"/>
    </w:p>
    <w:p w14:paraId="7DC61722" w14:textId="77777777" w:rsidR="00DF4B34" w:rsidRDefault="00B53B29" w:rsidP="00093E8A">
      <w:pPr>
        <w:numPr>
          <w:ilvl w:val="1"/>
          <w:numId w:val="8"/>
        </w:numPr>
        <w:spacing w:line="240" w:lineRule="auto"/>
      </w:pPr>
      <w:proofErr w:type="spellStart"/>
      <w:r>
        <w:rPr>
          <w:rFonts w:asciiTheme="majorHAnsi" w:eastAsia="Times New Roman" w:hAnsiTheme="majorHAnsi" w:cstheme="majorHAnsi"/>
        </w:rPr>
        <w:t>kaggle</w:t>
      </w:r>
      <w:proofErr w:type="spellEnd"/>
      <w:r>
        <w:rPr>
          <w:rFonts w:asciiTheme="majorHAnsi" w:eastAsia="Times New Roman" w:hAnsiTheme="majorHAnsi" w:cstheme="majorHAnsi"/>
        </w:rPr>
        <w:t xml:space="preserve"> </w:t>
      </w:r>
      <w:proofErr w:type="spellStart"/>
      <w:r>
        <w:rPr>
          <w:rFonts w:asciiTheme="majorHAnsi" w:eastAsia="Times New Roman" w:hAnsiTheme="majorHAnsi" w:cstheme="majorHAnsi"/>
        </w:rPr>
        <w:t>competition</w:t>
      </w:r>
      <w:proofErr w:type="spellEnd"/>
      <w:r>
        <w:rPr>
          <w:rFonts w:asciiTheme="majorHAnsi" w:eastAsia="Times New Roman" w:hAnsiTheme="majorHAnsi" w:cstheme="majorHAnsi"/>
        </w:rPr>
        <w:t xml:space="preserve"> </w:t>
      </w:r>
      <w:proofErr w:type="spellStart"/>
      <w:r>
        <w:rPr>
          <w:rFonts w:asciiTheme="majorHAnsi" w:eastAsia="Times New Roman" w:hAnsiTheme="majorHAnsi" w:cstheme="majorHAnsi"/>
        </w:rPr>
        <w:t>result</w:t>
      </w:r>
      <w:proofErr w:type="spellEnd"/>
    </w:p>
    <w:p w14:paraId="33726EFC" w14:textId="77777777" w:rsidR="00DF4B34" w:rsidRDefault="00B53B29">
      <w:pPr>
        <w:pStyle w:val="2"/>
      </w:pPr>
      <w:r>
        <w:t>Итоги/выводы</w:t>
      </w:r>
    </w:p>
    <w:p w14:paraId="481893AF" w14:textId="77777777" w:rsidR="00DF4B34" w:rsidRDefault="00B53B29">
      <w:pPr>
        <w:spacing w:line="240" w:lineRule="auto"/>
        <w:ind w:left="0"/>
      </w:pPr>
      <w:r>
        <w:rPr>
          <w:rFonts w:asciiTheme="majorHAnsi" w:eastAsia="Times New Roman" w:hAnsiTheme="majorHAnsi" w:cstheme="majorHAnsi"/>
          <w:lang w:val="ru-RU"/>
        </w:rPr>
        <w:t xml:space="preserve">В этом юните вы научились пользоваться API </w:t>
      </w:r>
      <w:proofErr w:type="spellStart"/>
      <w:r>
        <w:rPr>
          <w:rFonts w:asciiTheme="majorHAnsi" w:eastAsia="Times New Roman" w:hAnsiTheme="majorHAnsi" w:cstheme="majorHAnsi"/>
          <w:lang w:val="ru-RU"/>
        </w:rPr>
        <w:t>kaggle</w:t>
      </w:r>
      <w:proofErr w:type="spellEnd"/>
      <w:r>
        <w:rPr>
          <w:rFonts w:asciiTheme="majorHAnsi" w:eastAsia="Times New Roman" w:hAnsiTheme="majorHAnsi" w:cstheme="majorHAnsi"/>
          <w:lang w:val="ru-RU"/>
        </w:rPr>
        <w:t xml:space="preserve"> для того, чтобы взаимодействовать с площадкой соревнования, например, публиковать полученный результат.</w:t>
      </w:r>
      <w:r>
        <w:rPr>
          <w:lang w:val="ru-RU"/>
        </w:rPr>
        <w:br w:type="page" w:clear="all"/>
      </w:r>
    </w:p>
    <w:p w14:paraId="71E68E1E" w14:textId="77777777" w:rsidR="00DF4B34" w:rsidRDefault="00B53B29">
      <w:pPr>
        <w:pStyle w:val="10"/>
        <w:ind w:left="0"/>
        <w:rPr>
          <w:lang w:val="ru-RU"/>
        </w:rPr>
      </w:pPr>
      <w:r>
        <w:rPr>
          <w:color w:val="000000"/>
        </w:rPr>
        <w:lastRenderedPageBreak/>
        <w:t xml:space="preserve">Модуль </w:t>
      </w:r>
      <w:r>
        <w:rPr>
          <w:color w:val="000000"/>
          <w:lang w:val="ru-RU"/>
        </w:rPr>
        <w:t>2</w:t>
      </w:r>
      <w:r>
        <w:rPr>
          <w:color w:val="000000"/>
        </w:rPr>
        <w:t xml:space="preserve">. </w:t>
      </w:r>
      <w:r>
        <w:t xml:space="preserve">Юнит </w:t>
      </w:r>
      <w:r>
        <w:rPr>
          <w:lang w:val="ru-RU"/>
        </w:rPr>
        <w:t>12</w:t>
      </w:r>
      <w:r>
        <w:rPr>
          <w:color w:val="000000"/>
        </w:rPr>
        <w:t>.</w:t>
      </w:r>
      <w:r>
        <w:rPr>
          <w:color w:val="000000"/>
          <w:lang w:val="ru-RU"/>
        </w:rPr>
        <w:t xml:space="preserve"> Итоговое задание</w:t>
      </w:r>
    </w:p>
    <w:p w14:paraId="1D97B56C" w14:textId="77777777" w:rsidR="00DF4B34" w:rsidRDefault="00B53B29">
      <w:pPr>
        <w:pStyle w:val="2"/>
      </w:pPr>
      <w:r>
        <w:t>Содержание</w:t>
      </w:r>
    </w:p>
    <w:p w14:paraId="6017B4DE" w14:textId="77777777" w:rsidR="00DF4B34" w:rsidRDefault="00B53B29">
      <w:r>
        <w:t xml:space="preserve">Вам необходимо разделиться на команды, каждая не более 3 человек и выбрать одно из соревнований </w:t>
      </w:r>
      <w:proofErr w:type="spellStart"/>
      <w:r>
        <w:rPr>
          <w:i/>
          <w:iCs/>
        </w:rPr>
        <w:t>Tabular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Playground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Series</w:t>
      </w:r>
      <w:proofErr w:type="spellEnd"/>
      <w:r>
        <w:rPr>
          <w:i/>
          <w:iCs/>
        </w:rPr>
        <w:t xml:space="preserve"> </w:t>
      </w:r>
      <w:r>
        <w:t>за 2022 год.</w:t>
      </w:r>
    </w:p>
    <w:p w14:paraId="0882912D" w14:textId="77777777" w:rsidR="00DF4B34" w:rsidRDefault="00DF4B34"/>
    <w:p w14:paraId="14082DBD" w14:textId="77777777" w:rsidR="00DF4B34" w:rsidRDefault="00B53B29">
      <w:r>
        <w:t xml:space="preserve">С использованием </w:t>
      </w:r>
      <w:proofErr w:type="spellStart"/>
      <w:r>
        <w:t>ClearML</w:t>
      </w:r>
      <w:proofErr w:type="spellEnd"/>
      <w:r>
        <w:t xml:space="preserve"> необходимо</w:t>
      </w:r>
    </w:p>
    <w:p w14:paraId="18CF5C97" w14:textId="77777777" w:rsidR="00DF4B34" w:rsidRDefault="00B53B29" w:rsidP="00093E8A">
      <w:pPr>
        <w:pStyle w:val="af7"/>
        <w:numPr>
          <w:ilvl w:val="0"/>
          <w:numId w:val="9"/>
        </w:numPr>
      </w:pPr>
      <w:r>
        <w:t>Настроить для работы app.clear.ml;</w:t>
      </w:r>
    </w:p>
    <w:p w14:paraId="661FD7C8" w14:textId="77777777" w:rsidR="00DF4B34" w:rsidRDefault="00B53B29" w:rsidP="00093E8A">
      <w:pPr>
        <w:pStyle w:val="af7"/>
        <w:numPr>
          <w:ilvl w:val="0"/>
          <w:numId w:val="9"/>
        </w:numPr>
      </w:pPr>
      <w:r>
        <w:t>Загрузить и обработать данные;</w:t>
      </w:r>
    </w:p>
    <w:p w14:paraId="6EA60612" w14:textId="77777777" w:rsidR="00DF4B34" w:rsidRDefault="00B53B29" w:rsidP="00093E8A">
      <w:pPr>
        <w:pStyle w:val="af7"/>
        <w:numPr>
          <w:ilvl w:val="0"/>
          <w:numId w:val="9"/>
        </w:numPr>
      </w:pPr>
      <w:r>
        <w:t xml:space="preserve">Обучить модель и улучшить ее работу, вы можете использовать для улучшения любые доступные методы: менять </w:t>
      </w:r>
      <w:proofErr w:type="spellStart"/>
      <w:r>
        <w:t>гиперпараметры</w:t>
      </w:r>
      <w:proofErr w:type="spellEnd"/>
      <w:r>
        <w:t>, добавлять новые модели и их ансамбли и так далее.</w:t>
      </w:r>
    </w:p>
    <w:p w14:paraId="2D6B74E1" w14:textId="77777777" w:rsidR="00DF4B34" w:rsidRDefault="00B53B29" w:rsidP="00093E8A">
      <w:pPr>
        <w:pStyle w:val="af7"/>
        <w:numPr>
          <w:ilvl w:val="0"/>
          <w:numId w:val="9"/>
        </w:numPr>
      </w:pPr>
      <w:r>
        <w:t>Сохранить результаты, загрузить на kaggle.com</w:t>
      </w:r>
    </w:p>
    <w:p w14:paraId="0E6F9968" w14:textId="77777777" w:rsidR="00DF4B34" w:rsidRDefault="00DF4B34"/>
    <w:p w14:paraId="6A5CF110" w14:textId="77777777" w:rsidR="00DF4B34" w:rsidRDefault="00B53B29">
      <w:ins w:id="6" w:author="Андрей Созыкин" w:date="2022-11-10T09:08:00Z">
        <w:r>
          <w:t>Для сдачи задания необходимо приложить на платформу:</w:t>
        </w:r>
      </w:ins>
    </w:p>
    <w:p w14:paraId="0A98DB31" w14:textId="77777777" w:rsidR="00DF4B34" w:rsidRDefault="00B53B29">
      <w:pPr>
        <w:rPr>
          <w:del w:id="7" w:author="Андрей Созыкин" w:date="2022-11-10T09:08:00Z"/>
        </w:rPr>
      </w:pPr>
      <w:del w:id="8" w:author="Андрей Созыкин" w:date="2022-11-10T09:08:00Z">
        <w:r>
          <w:delText>Ожидаемый результат</w:delText>
        </w:r>
      </w:del>
    </w:p>
    <w:p w14:paraId="251D9B41" w14:textId="77777777" w:rsidR="00DF4B34" w:rsidRDefault="00B53B29" w:rsidP="00093E8A">
      <w:pPr>
        <w:pStyle w:val="af7"/>
        <w:numPr>
          <w:ilvl w:val="0"/>
          <w:numId w:val="10"/>
        </w:numPr>
      </w:pPr>
      <w:r>
        <w:t>Скриншот трекинга экспериментов из app.clear.ml, отсортированный по убыванию качества работы модели.</w:t>
      </w:r>
    </w:p>
    <w:p w14:paraId="6C857A32" w14:textId="77777777" w:rsidR="00DF4B34" w:rsidRDefault="00B53B29" w:rsidP="00093E8A">
      <w:pPr>
        <w:pStyle w:val="af7"/>
        <w:numPr>
          <w:ilvl w:val="0"/>
          <w:numId w:val="10"/>
        </w:numPr>
      </w:pPr>
      <w:bookmarkStart w:id="9" w:name="_GoBack"/>
      <w:r>
        <w:t>Скриншот с kaggle.com</w:t>
      </w:r>
      <w:bookmarkEnd w:id="9"/>
      <w:r>
        <w:t xml:space="preserve">, показывающий достигнутый вашей командой </w:t>
      </w:r>
      <w:proofErr w:type="spellStart"/>
      <w:r>
        <w:t>score</w:t>
      </w:r>
      <w:proofErr w:type="spellEnd"/>
      <w:r>
        <w:t xml:space="preserve"> в </w:t>
      </w:r>
      <w:proofErr w:type="spellStart"/>
      <w:r>
        <w:t>leaderboard</w:t>
      </w:r>
      <w:proofErr w:type="spellEnd"/>
      <w:r>
        <w:t>.</w:t>
      </w:r>
    </w:p>
    <w:p w14:paraId="41228347" w14:textId="77777777" w:rsidR="00DF4B34" w:rsidRDefault="00DF4B34"/>
    <w:p w14:paraId="6413062B" w14:textId="77777777" w:rsidR="00DF4B34" w:rsidRDefault="00B53B29">
      <w:r>
        <w:br w:type="page" w:clear="all"/>
      </w:r>
    </w:p>
    <w:p w14:paraId="48E0957C" w14:textId="77777777" w:rsidR="00DF4B34" w:rsidRDefault="00B53B29">
      <w:pPr>
        <w:pStyle w:val="10"/>
        <w:ind w:hanging="5"/>
      </w:pPr>
      <w:r>
        <w:lastRenderedPageBreak/>
        <w:t>Итоги/выводы по модулю</w:t>
      </w:r>
      <w:sdt>
        <w:sdtPr>
          <w:tag w:val="goog_rdk_13"/>
          <w:id w:val="610095618"/>
          <w:showingPlcHdr/>
        </w:sdtPr>
        <w:sdtEndPr/>
        <w:sdtContent>
          <w:r>
            <w:t xml:space="preserve">     </w:t>
          </w:r>
        </w:sdtContent>
      </w:sdt>
    </w:p>
    <w:p w14:paraId="6AD3852B" w14:textId="77777777" w:rsidR="00DF4B34" w:rsidRPr="00B53B29" w:rsidRDefault="00B53B29">
      <w:pPr>
        <w:ind w:left="0"/>
        <w:rPr>
          <w:lang w:val="ru-RU"/>
        </w:rPr>
      </w:pPr>
      <w:r w:rsidRPr="00B53B29">
        <w:rPr>
          <w:lang w:val="ru-RU"/>
        </w:rPr>
        <w:t xml:space="preserve">Модуль 2 был мы посвятили описанию и практическому использованию инструмента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, который набирает популярность благодаря своему удобству и большому набору полезных функций, автоматизирующих и делающих более удобной работу участников проекта машинного обучения. Сначала мы рассмотрели основные понятия экосистемы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, а затем на нескольких практических задачах рассмотрели применение </w:t>
      </w:r>
      <w:proofErr w:type="spellStart"/>
      <w:proofErr w:type="gram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  в</w:t>
      </w:r>
      <w:proofErr w:type="gramEnd"/>
      <w:r w:rsidRPr="00B53B29">
        <w:rPr>
          <w:lang w:val="ru-RU"/>
        </w:rPr>
        <w:t xml:space="preserve"> проекте. </w:t>
      </w:r>
    </w:p>
    <w:p w14:paraId="4FA8BBA1" w14:textId="77777777" w:rsidR="00DF4B34" w:rsidRDefault="00DF4B34">
      <w:pPr>
        <w:ind w:left="0"/>
      </w:pPr>
    </w:p>
    <w:p w14:paraId="1732F6D1" w14:textId="77777777" w:rsidR="00DF4B34" w:rsidRPr="00B53B29" w:rsidRDefault="00B53B29">
      <w:pPr>
        <w:ind w:left="0"/>
        <w:rPr>
          <w:lang w:val="ru-RU"/>
        </w:rPr>
      </w:pPr>
      <w:r w:rsidRPr="00B53B29">
        <w:rPr>
          <w:lang w:val="ru-RU"/>
        </w:rPr>
        <w:t xml:space="preserve">В юнитах 8-11 подробно описано использование </w:t>
      </w:r>
      <w:proofErr w:type="spellStart"/>
      <w:r>
        <w:rPr>
          <w:lang w:val="en-US"/>
        </w:rPr>
        <w:t>ClearML</w:t>
      </w:r>
      <w:proofErr w:type="spellEnd"/>
      <w:r w:rsidRPr="00B53B29">
        <w:rPr>
          <w:lang w:val="ru-RU"/>
        </w:rPr>
        <w:t xml:space="preserve"> для решения задач на площадке соревнований по машинному обучению </w:t>
      </w:r>
      <w:proofErr w:type="spellStart"/>
      <w:r>
        <w:rPr>
          <w:lang w:val="en-US"/>
        </w:rPr>
        <w:t>kaggle</w:t>
      </w:r>
      <w:proofErr w:type="spellEnd"/>
      <w:r w:rsidRPr="00B53B29">
        <w:rPr>
          <w:lang w:val="ru-RU"/>
        </w:rPr>
        <w:t>.</w:t>
      </w:r>
      <w:r>
        <w:rPr>
          <w:lang w:val="en-US"/>
        </w:rPr>
        <w:t>com</w:t>
      </w:r>
      <w:r w:rsidRPr="00B53B29">
        <w:rPr>
          <w:lang w:val="ru-RU"/>
        </w:rPr>
        <w:t xml:space="preserve">. Наверняка вы уже знали про нее и, возможно, решали некоторые задачи. Опытные участники соревнований по машинному </w:t>
      </w:r>
      <w:proofErr w:type="spellStart"/>
      <w:r w:rsidRPr="00B53B29">
        <w:rPr>
          <w:lang w:val="ru-RU"/>
        </w:rPr>
        <w:t>обучанию</w:t>
      </w:r>
      <w:proofErr w:type="spellEnd"/>
      <w:r w:rsidRPr="00B53B29">
        <w:rPr>
          <w:lang w:val="ru-RU"/>
        </w:rPr>
        <w:t xml:space="preserve"> знают, что большего успеха можно добиться в команде, поскольку это позволяет задействовать больше вычислительных ресурсов и проверить больше гипотез. В этом случае как раз полезными оказываются подходы </w:t>
      </w:r>
      <w:proofErr w:type="spellStart"/>
      <w:r>
        <w:rPr>
          <w:lang w:val="en-US"/>
        </w:rPr>
        <w:t>MLOps</w:t>
      </w:r>
      <w:proofErr w:type="spellEnd"/>
      <w:r w:rsidRPr="00B53B29">
        <w:rPr>
          <w:lang w:val="ru-RU"/>
        </w:rPr>
        <w:t>, которые мы и рассмотрели.</w:t>
      </w:r>
    </w:p>
    <w:p w14:paraId="193375E9" w14:textId="77777777" w:rsidR="00DF4B34" w:rsidRDefault="00DF4B34">
      <w:pPr>
        <w:ind w:hanging="5"/>
      </w:pPr>
    </w:p>
    <w:p w14:paraId="663F3825" w14:textId="77777777" w:rsidR="00DF4B34" w:rsidRDefault="00B53B29">
      <w:pPr>
        <w:ind w:hanging="5"/>
        <w:rPr>
          <w:b/>
          <w:sz w:val="32"/>
          <w:szCs w:val="32"/>
        </w:rPr>
      </w:pPr>
      <w:r>
        <w:br w:type="page" w:clear="all"/>
      </w:r>
    </w:p>
    <w:p w14:paraId="2259CEBE" w14:textId="77777777" w:rsidR="00DF4B34" w:rsidRDefault="00B53B29">
      <w:pPr>
        <w:pStyle w:val="10"/>
        <w:ind w:hanging="5"/>
      </w:pPr>
      <w:bookmarkStart w:id="10" w:name="_heading=h.3dy6vkm"/>
      <w:bookmarkEnd w:id="10"/>
      <w:r>
        <w:lastRenderedPageBreak/>
        <w:t>Список источников</w:t>
      </w:r>
    </w:p>
    <w:p w14:paraId="6A5D06B1" w14:textId="77777777" w:rsidR="00DF4B34" w:rsidRDefault="00B53B29">
      <w:r>
        <w:t>Образовательные и обзорные статьи, справочники, FAQ</w:t>
      </w:r>
    </w:p>
    <w:p w14:paraId="0DD6B2EF" w14:textId="77777777" w:rsidR="00DF4B34" w:rsidRDefault="00B53B29" w:rsidP="00093E8A">
      <w:pPr>
        <w:numPr>
          <w:ilvl w:val="0"/>
          <w:numId w:val="1"/>
        </w:numPr>
      </w:pPr>
      <w:r w:rsidRPr="00B53B29">
        <w:rPr>
          <w:lang w:val="ru-RU"/>
        </w:rPr>
        <w:t xml:space="preserve">Что такое </w:t>
      </w:r>
      <w:proofErr w:type="spellStart"/>
      <w:r w:rsidRPr="00B53B29">
        <w:rPr>
          <w:lang w:val="ru-RU"/>
        </w:rPr>
        <w:t>блендинг</w:t>
      </w:r>
      <w:proofErr w:type="spellEnd"/>
      <w:r w:rsidRPr="00B53B29">
        <w:rPr>
          <w:lang w:val="ru-RU"/>
        </w:rPr>
        <w:t xml:space="preserve"> в </w:t>
      </w:r>
      <w:r>
        <w:rPr>
          <w:lang w:val="en-US"/>
        </w:rPr>
        <w:t>ML</w:t>
      </w:r>
      <w:r w:rsidRPr="00B53B29">
        <w:rPr>
          <w:lang w:val="ru-RU"/>
        </w:rPr>
        <w:t xml:space="preserve"> </w:t>
      </w:r>
      <w:hyperlink r:id="rId165" w:tooltip="https://habr.com/ru/company/skillfactory/blog/531416/" w:history="1">
        <w:r>
          <w:rPr>
            <w:rStyle w:val="af9"/>
            <w:lang w:val="en-US"/>
          </w:rPr>
          <w:t>https</w:t>
        </w:r>
        <w:r w:rsidRPr="00B53B29">
          <w:rPr>
            <w:rStyle w:val="af9"/>
            <w:lang w:val="ru-RU"/>
          </w:rPr>
          <w:t>://</w:t>
        </w:r>
        <w:proofErr w:type="spellStart"/>
        <w:r>
          <w:rPr>
            <w:rStyle w:val="af9"/>
            <w:lang w:val="en-US"/>
          </w:rPr>
          <w:t>habr</w:t>
        </w:r>
        <w:proofErr w:type="spellEnd"/>
        <w:r w:rsidRPr="00B53B29">
          <w:rPr>
            <w:rStyle w:val="af9"/>
            <w:lang w:val="ru-RU"/>
          </w:rPr>
          <w:t>.</w:t>
        </w:r>
        <w:r>
          <w:rPr>
            <w:rStyle w:val="af9"/>
            <w:lang w:val="en-US"/>
          </w:rPr>
          <w:t>com</w:t>
        </w:r>
        <w:r w:rsidRPr="00B53B29">
          <w:rPr>
            <w:rStyle w:val="af9"/>
            <w:lang w:val="ru-RU"/>
          </w:rPr>
          <w:t>/</w:t>
        </w:r>
        <w:proofErr w:type="spellStart"/>
        <w:r>
          <w:rPr>
            <w:rStyle w:val="af9"/>
            <w:lang w:val="en-US"/>
          </w:rPr>
          <w:t>ru</w:t>
        </w:r>
        <w:proofErr w:type="spellEnd"/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company</w:t>
        </w:r>
        <w:r w:rsidRPr="00B53B29">
          <w:rPr>
            <w:rStyle w:val="af9"/>
            <w:lang w:val="ru-RU"/>
          </w:rPr>
          <w:t>/</w:t>
        </w:r>
        <w:proofErr w:type="spellStart"/>
        <w:r>
          <w:rPr>
            <w:rStyle w:val="af9"/>
            <w:lang w:val="en-US"/>
          </w:rPr>
          <w:t>skillfactory</w:t>
        </w:r>
        <w:proofErr w:type="spellEnd"/>
        <w:r w:rsidRPr="00B53B29">
          <w:rPr>
            <w:rStyle w:val="af9"/>
            <w:lang w:val="ru-RU"/>
          </w:rPr>
          <w:t>/</w:t>
        </w:r>
        <w:r>
          <w:rPr>
            <w:rStyle w:val="af9"/>
            <w:lang w:val="en-US"/>
          </w:rPr>
          <w:t>blog</w:t>
        </w:r>
        <w:r w:rsidRPr="00B53B29">
          <w:rPr>
            <w:rStyle w:val="af9"/>
            <w:lang w:val="ru-RU"/>
          </w:rPr>
          <w:t>/531416/</w:t>
        </w:r>
      </w:hyperlink>
    </w:p>
    <w:p w14:paraId="009B2D41" w14:textId="77777777" w:rsidR="00DF4B34" w:rsidRPr="00B53B29" w:rsidRDefault="00B53B29" w:rsidP="00093E8A"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Feature-weighted linear stacking https://arxiv.org/pdf/0911.0460.pdf.</w:t>
      </w:r>
    </w:p>
    <w:p w14:paraId="5C23D374" w14:textId="77777777" w:rsidR="00DF4B34" w:rsidRPr="00B53B29" w:rsidRDefault="00DF4B34">
      <w:pPr>
        <w:ind w:left="720"/>
        <w:rPr>
          <w:lang w:val="en-US"/>
        </w:rPr>
      </w:pPr>
    </w:p>
    <w:p w14:paraId="6573F5DC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left="0"/>
      </w:pPr>
      <w:r>
        <w:t>Официальные страницы программных продуктов, инструментов, утилит</w:t>
      </w:r>
    </w:p>
    <w:p w14:paraId="2CABF3BB" w14:textId="77777777" w:rsidR="00DF4B34" w:rsidRDefault="00B53B29" w:rsidP="00093E8A">
      <w:pPr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  <w:r>
        <w:t xml:space="preserve">Площадка соревнований по ML </w:t>
      </w:r>
      <w:hyperlink r:id="rId166" w:tooltip="https://kaggle.com" w:history="1">
        <w:r>
          <w:rPr>
            <w:rStyle w:val="af9"/>
          </w:rPr>
          <w:t>https://kaggle.com</w:t>
        </w:r>
      </w:hyperlink>
      <w:r>
        <w:t>.</w:t>
      </w:r>
    </w:p>
    <w:p w14:paraId="5BB21B9B" w14:textId="77777777" w:rsidR="00DF4B34" w:rsidRDefault="00B53B29" w:rsidP="00093E8A">
      <w:pPr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  <w:r>
        <w:t xml:space="preserve">Официальная страница </w:t>
      </w:r>
      <w:proofErr w:type="spellStart"/>
      <w:r>
        <w:t>ClearML</w:t>
      </w:r>
      <w:proofErr w:type="spellEnd"/>
      <w:r>
        <w:t xml:space="preserve"> </w:t>
      </w:r>
      <w:hyperlink r:id="rId167" w:tooltip="https://clear.ml" w:history="1">
        <w:r>
          <w:rPr>
            <w:rStyle w:val="af9"/>
          </w:rPr>
          <w:t>https://clear.ml</w:t>
        </w:r>
      </w:hyperlink>
      <w:r>
        <w:t>.</w:t>
      </w:r>
    </w:p>
    <w:p w14:paraId="5AD9FEDF" w14:textId="77777777" w:rsidR="00DF4B34" w:rsidRDefault="00DF4B34">
      <w:pPr>
        <w:ind w:left="720"/>
        <w:rPr>
          <w:rFonts w:ascii="Arial" w:eastAsia="Arial" w:hAnsi="Arial" w:cs="Arial"/>
          <w:color w:val="294A70"/>
        </w:rPr>
      </w:pPr>
    </w:p>
    <w:p w14:paraId="78138A9F" w14:textId="77777777" w:rsidR="00DF4B34" w:rsidRDefault="00B53B2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ind w:left="0"/>
      </w:pPr>
      <w:r>
        <w:t>Репозитории и источники, использованные в модуле для практической работы</w:t>
      </w:r>
    </w:p>
    <w:p w14:paraId="20B9FF42" w14:textId="77777777" w:rsidR="00DF4B34" w:rsidRDefault="00B53B29" w:rsidP="00093E8A">
      <w:pPr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  <w:r>
        <w:t xml:space="preserve">Облачный сервис </w:t>
      </w:r>
      <w:proofErr w:type="spellStart"/>
      <w:r>
        <w:t>ClearML</w:t>
      </w:r>
      <w:proofErr w:type="spellEnd"/>
      <w:r>
        <w:t xml:space="preserve"> https://app.clear.ml/.</w:t>
      </w:r>
    </w:p>
    <w:p w14:paraId="1A824672" w14:textId="77777777" w:rsidR="00DF4B34" w:rsidRDefault="00DF4B34"/>
    <w:p w14:paraId="12D53120" w14:textId="77777777" w:rsidR="00DF4B34" w:rsidRDefault="00DF4B34"/>
    <w:sectPr w:rsidR="00DF4B34">
      <w:pgSz w:w="11906" w:h="16838"/>
      <w:pgMar w:top="1133" w:right="566" w:bottom="1133" w:left="1700" w:header="720" w:footer="720" w:gutter="0"/>
      <w:pgNumType w:start="1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B4030E" w16cex:dateUtc="2022-11-10T09:09:13Z"/>
  <w16cex:commentExtensible w16cex:durableId="357381AC" w16cex:dateUtc="2022-11-10T09:08:47Z"/>
  <w16cex:commentExtensible w16cex:durableId="58CE9188" w16cex:dateUtc="2022-11-10T09:11:22Z"/>
  <w16cex:commentExtensible w16cex:durableId="033794C6" w16cex:dateUtc="2022-11-14T16:47:20Z"/>
  <w16cex:commentExtensible w16cex:durableId="3DD32499" w16cex:dateUtc="2022-11-10T09:12:34Z"/>
  <w16cex:commentExtensible w16cex:durableId="0103609F" w16cex:dateUtc="2022-11-14T07:33:35Z"/>
  <w16cex:commentExtensible w16cex:durableId="2C87B8AB" w16cex:dateUtc="2022-11-14T14:49:34Z"/>
  <w16cex:commentExtensible w16cex:durableId="3F5F0215" w16cex:dateUtc="2022-11-11T13:42:46Z"/>
  <w16cex:commentExtensible w16cex:durableId="7A8AA3C5" w16cex:dateUtc="2022-11-14T14:52:03Z"/>
  <w16cex:commentExtensible w16cex:durableId="527A567F" w16cex:dateUtc="2022-11-11T13:17:54Z"/>
  <w16cex:commentExtensible w16cex:durableId="7A5C673C" w16cex:dateUtc="2022-11-14T14:47:05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0C029C" w14:textId="77777777" w:rsidR="00D33B61" w:rsidRDefault="00D33B61">
      <w:pPr>
        <w:spacing w:line="240" w:lineRule="auto"/>
      </w:pPr>
      <w:r>
        <w:separator/>
      </w:r>
    </w:p>
  </w:endnote>
  <w:endnote w:type="continuationSeparator" w:id="0">
    <w:p w14:paraId="6C747DCC" w14:textId="77777777" w:rsidR="00D33B61" w:rsidRDefault="00D33B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17ED2E" w14:textId="77777777" w:rsidR="00D33B61" w:rsidRDefault="00D33B61">
      <w:pPr>
        <w:spacing w:line="240" w:lineRule="auto"/>
      </w:pPr>
      <w:r>
        <w:separator/>
      </w:r>
    </w:p>
  </w:footnote>
  <w:footnote w:type="continuationSeparator" w:id="0">
    <w:p w14:paraId="513BF0D0" w14:textId="77777777" w:rsidR="00D33B61" w:rsidRDefault="00D33B6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C2EE6"/>
    <w:multiLevelType w:val="hybridMultilevel"/>
    <w:tmpl w:val="C8FC0896"/>
    <w:lvl w:ilvl="0" w:tplc="9F3C352C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plc="5B1A76D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plc="6CC0928C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plc="993628C2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0A7A6E1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plc="95F8C032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plc="F01E3D42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80583F82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AED6ECDA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8375A7F"/>
    <w:multiLevelType w:val="hybridMultilevel"/>
    <w:tmpl w:val="17602F3A"/>
    <w:lvl w:ilvl="0" w:tplc="2F5C4002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D70A3394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FD3A45C0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29EA6DB6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368E331A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F056B70A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7688996A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E822F618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B566A268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2" w15:restartNumberingAfterBreak="0">
    <w:nsid w:val="1DDF383A"/>
    <w:multiLevelType w:val="hybridMultilevel"/>
    <w:tmpl w:val="9D82096E"/>
    <w:lvl w:ilvl="0" w:tplc="0FA6D4C0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498CF5B8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32A41CB6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EB7C70E6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89E24CA0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24FADE92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27B47C20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4998C400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D9F6542A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3" w15:restartNumberingAfterBreak="0">
    <w:nsid w:val="25666922"/>
    <w:multiLevelType w:val="hybridMultilevel"/>
    <w:tmpl w:val="3516F97C"/>
    <w:lvl w:ilvl="0" w:tplc="C37284B2">
      <w:start w:val="1"/>
      <w:numFmt w:val="decimal"/>
      <w:lvlText w:val="%1."/>
      <w:lvlJc w:val="left"/>
      <w:pPr>
        <w:ind w:left="355" w:hanging="360"/>
      </w:pPr>
    </w:lvl>
    <w:lvl w:ilvl="1" w:tplc="1FD6CECE">
      <w:start w:val="1"/>
      <w:numFmt w:val="lowerLetter"/>
      <w:lvlText w:val="%2."/>
      <w:lvlJc w:val="left"/>
      <w:pPr>
        <w:ind w:left="1075" w:hanging="360"/>
      </w:pPr>
    </w:lvl>
    <w:lvl w:ilvl="2" w:tplc="35B84346">
      <w:start w:val="1"/>
      <w:numFmt w:val="lowerRoman"/>
      <w:lvlText w:val="%3."/>
      <w:lvlJc w:val="right"/>
      <w:pPr>
        <w:ind w:left="1795" w:hanging="180"/>
      </w:pPr>
    </w:lvl>
    <w:lvl w:ilvl="3" w:tplc="55062A0A">
      <w:start w:val="1"/>
      <w:numFmt w:val="decimal"/>
      <w:lvlText w:val="%4."/>
      <w:lvlJc w:val="left"/>
      <w:pPr>
        <w:ind w:left="2515" w:hanging="360"/>
      </w:pPr>
    </w:lvl>
    <w:lvl w:ilvl="4" w:tplc="3A24DE6A">
      <w:start w:val="1"/>
      <w:numFmt w:val="lowerLetter"/>
      <w:lvlText w:val="%5."/>
      <w:lvlJc w:val="left"/>
      <w:pPr>
        <w:ind w:left="3235" w:hanging="360"/>
      </w:pPr>
    </w:lvl>
    <w:lvl w:ilvl="5" w:tplc="05329C78">
      <w:start w:val="1"/>
      <w:numFmt w:val="lowerRoman"/>
      <w:lvlText w:val="%6."/>
      <w:lvlJc w:val="right"/>
      <w:pPr>
        <w:ind w:left="3955" w:hanging="180"/>
      </w:pPr>
    </w:lvl>
    <w:lvl w:ilvl="6" w:tplc="1ECE4334">
      <w:start w:val="1"/>
      <w:numFmt w:val="decimal"/>
      <w:lvlText w:val="%7."/>
      <w:lvlJc w:val="left"/>
      <w:pPr>
        <w:ind w:left="4675" w:hanging="360"/>
      </w:pPr>
    </w:lvl>
    <w:lvl w:ilvl="7" w:tplc="B86CA5D0">
      <w:start w:val="1"/>
      <w:numFmt w:val="lowerLetter"/>
      <w:lvlText w:val="%8."/>
      <w:lvlJc w:val="left"/>
      <w:pPr>
        <w:ind w:left="5395" w:hanging="360"/>
      </w:pPr>
    </w:lvl>
    <w:lvl w:ilvl="8" w:tplc="903819D6">
      <w:start w:val="1"/>
      <w:numFmt w:val="lowerRoman"/>
      <w:lvlText w:val="%9."/>
      <w:lvlJc w:val="right"/>
      <w:pPr>
        <w:ind w:left="6115" w:hanging="180"/>
      </w:pPr>
    </w:lvl>
  </w:abstractNum>
  <w:abstractNum w:abstractNumId="4" w15:restartNumberingAfterBreak="0">
    <w:nsid w:val="268503F1"/>
    <w:multiLevelType w:val="hybridMultilevel"/>
    <w:tmpl w:val="E2CA0950"/>
    <w:lvl w:ilvl="0" w:tplc="B5481814">
      <w:start w:val="1"/>
      <w:numFmt w:val="bullet"/>
      <w:lvlText w:val="v"/>
      <w:lvlJc w:val="left"/>
      <w:pPr>
        <w:ind w:left="360" w:hanging="360"/>
      </w:pPr>
      <w:rPr>
        <w:rFonts w:ascii="Wingdings" w:eastAsia="Wingdings" w:hAnsi="Wingdings" w:cs="Wingdings" w:hint="default"/>
      </w:rPr>
    </w:lvl>
    <w:lvl w:ilvl="1" w:tplc="FC94825E">
      <w:start w:val="1"/>
      <w:numFmt w:val="bullet"/>
      <w:lvlText w:val="Ø"/>
      <w:lvlJc w:val="left"/>
      <w:pPr>
        <w:ind w:left="720" w:hanging="360"/>
      </w:pPr>
      <w:rPr>
        <w:rFonts w:ascii="Wingdings" w:eastAsia="Wingdings" w:hAnsi="Wingdings" w:cs="Wingdings" w:hint="default"/>
      </w:rPr>
    </w:lvl>
    <w:lvl w:ilvl="2" w:tplc="B0C62B90">
      <w:start w:val="1"/>
      <w:numFmt w:val="bullet"/>
      <w:lvlText w:val="§"/>
      <w:lvlJc w:val="left"/>
      <w:pPr>
        <w:ind w:left="1080" w:hanging="360"/>
      </w:pPr>
      <w:rPr>
        <w:rFonts w:ascii="Wingdings" w:eastAsia="Wingdings" w:hAnsi="Wingdings" w:cs="Wingdings" w:hint="default"/>
      </w:rPr>
    </w:lvl>
    <w:lvl w:ilvl="3" w:tplc="904066D4">
      <w:start w:val="1"/>
      <w:numFmt w:val="bullet"/>
      <w:lvlText w:val="·"/>
      <w:lvlJc w:val="left"/>
      <w:pPr>
        <w:ind w:left="1440" w:hanging="360"/>
      </w:pPr>
      <w:rPr>
        <w:rFonts w:ascii="Symbol" w:eastAsia="Symbol" w:hAnsi="Symbol" w:cs="Symbol" w:hint="default"/>
      </w:rPr>
    </w:lvl>
    <w:lvl w:ilvl="4" w:tplc="6BDC6F44">
      <w:start w:val="1"/>
      <w:numFmt w:val="bullet"/>
      <w:lvlText w:val="¨"/>
      <w:lvlJc w:val="left"/>
      <w:pPr>
        <w:ind w:left="1800" w:hanging="360"/>
      </w:pPr>
      <w:rPr>
        <w:rFonts w:ascii="Symbol" w:eastAsia="Symbol" w:hAnsi="Symbol" w:cs="Symbol" w:hint="default"/>
      </w:rPr>
    </w:lvl>
    <w:lvl w:ilvl="5" w:tplc="E3D850B0">
      <w:start w:val="1"/>
      <w:numFmt w:val="bullet"/>
      <w:lvlText w:val="Ø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6" w:tplc="042EDAB8">
      <w:start w:val="1"/>
      <w:numFmt w:val="bullet"/>
      <w:lvlText w:val="§"/>
      <w:lvlJc w:val="left"/>
      <w:pPr>
        <w:ind w:left="2520" w:hanging="360"/>
      </w:pPr>
      <w:rPr>
        <w:rFonts w:ascii="Wingdings" w:eastAsia="Wingdings" w:hAnsi="Wingdings" w:cs="Wingdings" w:hint="default"/>
      </w:rPr>
    </w:lvl>
    <w:lvl w:ilvl="7" w:tplc="541069C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8" w:tplc="AFC6E952">
      <w:start w:val="1"/>
      <w:numFmt w:val="bullet"/>
      <w:lvlText w:val="¨"/>
      <w:lvlJc w:val="left"/>
      <w:pPr>
        <w:ind w:left="3240" w:hanging="360"/>
      </w:pPr>
      <w:rPr>
        <w:rFonts w:ascii="Symbol" w:eastAsia="Symbol" w:hAnsi="Symbol" w:cs="Symbol" w:hint="default"/>
      </w:rPr>
    </w:lvl>
  </w:abstractNum>
  <w:abstractNum w:abstractNumId="5" w15:restartNumberingAfterBreak="0">
    <w:nsid w:val="3A3E27F2"/>
    <w:multiLevelType w:val="hybridMultilevel"/>
    <w:tmpl w:val="5BA41BC8"/>
    <w:lvl w:ilvl="0" w:tplc="0C84738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 w:tplc="7C02D04C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 w:tplc="8C0AC64A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 w:tplc="9EFA8388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 w:tplc="80409296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 w:tplc="F18C093A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 w:tplc="67221374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 w:tplc="A5B8FF76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 w:tplc="E98C66AC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87D3537"/>
    <w:multiLevelType w:val="hybridMultilevel"/>
    <w:tmpl w:val="60C271EA"/>
    <w:lvl w:ilvl="0" w:tplc="B75E0774">
      <w:start w:val="1"/>
      <w:numFmt w:val="bullet"/>
      <w:lvlText w:val="v"/>
      <w:lvlJc w:val="left"/>
      <w:pPr>
        <w:ind w:left="360" w:hanging="360"/>
      </w:pPr>
      <w:rPr>
        <w:rFonts w:ascii="Wingdings" w:eastAsia="Wingdings" w:hAnsi="Wingdings" w:cs="Wingdings" w:hint="default"/>
      </w:rPr>
    </w:lvl>
    <w:lvl w:ilvl="1" w:tplc="68225FFE">
      <w:start w:val="1"/>
      <w:numFmt w:val="bullet"/>
      <w:lvlText w:val="Ø"/>
      <w:lvlJc w:val="left"/>
      <w:pPr>
        <w:ind w:left="720" w:hanging="360"/>
      </w:pPr>
      <w:rPr>
        <w:rFonts w:ascii="Wingdings" w:eastAsia="Wingdings" w:hAnsi="Wingdings" w:cs="Wingdings" w:hint="default"/>
      </w:rPr>
    </w:lvl>
    <w:lvl w:ilvl="2" w:tplc="E6AA8D42">
      <w:start w:val="1"/>
      <w:numFmt w:val="bullet"/>
      <w:lvlText w:val="§"/>
      <w:lvlJc w:val="left"/>
      <w:pPr>
        <w:ind w:left="1080" w:hanging="360"/>
      </w:pPr>
      <w:rPr>
        <w:rFonts w:ascii="Wingdings" w:eastAsia="Wingdings" w:hAnsi="Wingdings" w:cs="Wingdings" w:hint="default"/>
      </w:rPr>
    </w:lvl>
    <w:lvl w:ilvl="3" w:tplc="A52E6048">
      <w:start w:val="1"/>
      <w:numFmt w:val="bullet"/>
      <w:lvlText w:val="·"/>
      <w:lvlJc w:val="left"/>
      <w:pPr>
        <w:ind w:left="1440" w:hanging="360"/>
      </w:pPr>
      <w:rPr>
        <w:rFonts w:ascii="Symbol" w:eastAsia="Symbol" w:hAnsi="Symbol" w:cs="Symbol" w:hint="default"/>
      </w:rPr>
    </w:lvl>
    <w:lvl w:ilvl="4" w:tplc="1818D518">
      <w:start w:val="1"/>
      <w:numFmt w:val="bullet"/>
      <w:lvlText w:val="¨"/>
      <w:lvlJc w:val="left"/>
      <w:pPr>
        <w:ind w:left="1800" w:hanging="360"/>
      </w:pPr>
      <w:rPr>
        <w:rFonts w:ascii="Symbol" w:eastAsia="Symbol" w:hAnsi="Symbol" w:cs="Symbol" w:hint="default"/>
      </w:rPr>
    </w:lvl>
    <w:lvl w:ilvl="5" w:tplc="9C40DD32">
      <w:start w:val="1"/>
      <w:numFmt w:val="bullet"/>
      <w:lvlText w:val="Ø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6" w:tplc="5F4A0E52">
      <w:start w:val="1"/>
      <w:numFmt w:val="bullet"/>
      <w:lvlText w:val="§"/>
      <w:lvlJc w:val="left"/>
      <w:pPr>
        <w:ind w:left="2520" w:hanging="360"/>
      </w:pPr>
      <w:rPr>
        <w:rFonts w:ascii="Wingdings" w:eastAsia="Wingdings" w:hAnsi="Wingdings" w:cs="Wingdings" w:hint="default"/>
      </w:rPr>
    </w:lvl>
    <w:lvl w:ilvl="7" w:tplc="DABE5BA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8" w:tplc="E7DC8896">
      <w:start w:val="1"/>
      <w:numFmt w:val="bullet"/>
      <w:lvlText w:val="¨"/>
      <w:lvlJc w:val="left"/>
      <w:pPr>
        <w:ind w:left="3240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4B676F9C"/>
    <w:multiLevelType w:val="hybridMultilevel"/>
    <w:tmpl w:val="230E4876"/>
    <w:lvl w:ilvl="0" w:tplc="65387284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B5FAD9E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3488995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6FB4C88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B34FA8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7488FF5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2625DA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C9ED8A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FE22E76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561659F3"/>
    <w:multiLevelType w:val="hybridMultilevel"/>
    <w:tmpl w:val="EFECD228"/>
    <w:lvl w:ilvl="0" w:tplc="EBCCB9B6">
      <w:start w:val="1"/>
      <w:numFmt w:val="bullet"/>
      <w:lvlText w:val="v"/>
      <w:lvlJc w:val="left"/>
      <w:pPr>
        <w:ind w:left="360" w:hanging="360"/>
      </w:pPr>
      <w:rPr>
        <w:rFonts w:ascii="Wingdings" w:eastAsia="Wingdings" w:hAnsi="Wingdings" w:cs="Wingdings" w:hint="default"/>
      </w:rPr>
    </w:lvl>
    <w:lvl w:ilvl="1" w:tplc="0FF0C61A">
      <w:start w:val="1"/>
      <w:numFmt w:val="bullet"/>
      <w:lvlText w:val="Ø"/>
      <w:lvlJc w:val="left"/>
      <w:pPr>
        <w:ind w:left="720" w:hanging="360"/>
      </w:pPr>
      <w:rPr>
        <w:rFonts w:ascii="Wingdings" w:eastAsia="Wingdings" w:hAnsi="Wingdings" w:cs="Wingdings" w:hint="default"/>
      </w:rPr>
    </w:lvl>
    <w:lvl w:ilvl="2" w:tplc="468855F4">
      <w:start w:val="1"/>
      <w:numFmt w:val="bullet"/>
      <w:lvlText w:val="§"/>
      <w:lvlJc w:val="left"/>
      <w:pPr>
        <w:ind w:left="1080" w:hanging="360"/>
      </w:pPr>
      <w:rPr>
        <w:rFonts w:ascii="Wingdings" w:eastAsia="Wingdings" w:hAnsi="Wingdings" w:cs="Wingdings" w:hint="default"/>
      </w:rPr>
    </w:lvl>
    <w:lvl w:ilvl="3" w:tplc="C902079C">
      <w:start w:val="1"/>
      <w:numFmt w:val="bullet"/>
      <w:lvlText w:val="·"/>
      <w:lvlJc w:val="left"/>
      <w:pPr>
        <w:ind w:left="1440" w:hanging="360"/>
      </w:pPr>
      <w:rPr>
        <w:rFonts w:ascii="Symbol" w:eastAsia="Symbol" w:hAnsi="Symbol" w:cs="Symbol" w:hint="default"/>
      </w:rPr>
    </w:lvl>
    <w:lvl w:ilvl="4" w:tplc="6AACB5B4">
      <w:start w:val="1"/>
      <w:numFmt w:val="bullet"/>
      <w:lvlText w:val="¨"/>
      <w:lvlJc w:val="left"/>
      <w:pPr>
        <w:ind w:left="1800" w:hanging="360"/>
      </w:pPr>
      <w:rPr>
        <w:rFonts w:ascii="Symbol" w:eastAsia="Symbol" w:hAnsi="Symbol" w:cs="Symbol" w:hint="default"/>
      </w:rPr>
    </w:lvl>
    <w:lvl w:ilvl="5" w:tplc="58DED218">
      <w:start w:val="1"/>
      <w:numFmt w:val="bullet"/>
      <w:lvlText w:val="Ø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6" w:tplc="729EA754">
      <w:start w:val="1"/>
      <w:numFmt w:val="bullet"/>
      <w:lvlText w:val="§"/>
      <w:lvlJc w:val="left"/>
      <w:pPr>
        <w:ind w:left="2520" w:hanging="360"/>
      </w:pPr>
      <w:rPr>
        <w:rFonts w:ascii="Wingdings" w:eastAsia="Wingdings" w:hAnsi="Wingdings" w:cs="Wingdings" w:hint="default"/>
      </w:rPr>
    </w:lvl>
    <w:lvl w:ilvl="7" w:tplc="B14C427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8" w:tplc="7A581092">
      <w:start w:val="1"/>
      <w:numFmt w:val="bullet"/>
      <w:lvlText w:val="¨"/>
      <w:lvlJc w:val="left"/>
      <w:pPr>
        <w:ind w:left="3240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63DA7484"/>
    <w:multiLevelType w:val="hybridMultilevel"/>
    <w:tmpl w:val="6EEE3C32"/>
    <w:lvl w:ilvl="0" w:tplc="93C45872">
      <w:start w:val="1"/>
      <w:numFmt w:val="decimal"/>
      <w:lvlText w:val="%1."/>
      <w:lvlJc w:val="left"/>
      <w:pPr>
        <w:ind w:left="355" w:hanging="360"/>
      </w:pPr>
    </w:lvl>
    <w:lvl w:ilvl="1" w:tplc="7012BCD4">
      <w:start w:val="1"/>
      <w:numFmt w:val="lowerLetter"/>
      <w:lvlText w:val="%2."/>
      <w:lvlJc w:val="left"/>
      <w:pPr>
        <w:ind w:left="1075" w:hanging="360"/>
      </w:pPr>
    </w:lvl>
    <w:lvl w:ilvl="2" w:tplc="AC90BB0C">
      <w:start w:val="1"/>
      <w:numFmt w:val="lowerRoman"/>
      <w:lvlText w:val="%3."/>
      <w:lvlJc w:val="right"/>
      <w:pPr>
        <w:ind w:left="1795" w:hanging="180"/>
      </w:pPr>
    </w:lvl>
    <w:lvl w:ilvl="3" w:tplc="69823862">
      <w:start w:val="1"/>
      <w:numFmt w:val="decimal"/>
      <w:lvlText w:val="%4."/>
      <w:lvlJc w:val="left"/>
      <w:pPr>
        <w:ind w:left="2515" w:hanging="360"/>
      </w:pPr>
    </w:lvl>
    <w:lvl w:ilvl="4" w:tplc="9500B1C2">
      <w:start w:val="1"/>
      <w:numFmt w:val="lowerLetter"/>
      <w:lvlText w:val="%5."/>
      <w:lvlJc w:val="left"/>
      <w:pPr>
        <w:ind w:left="3235" w:hanging="360"/>
      </w:pPr>
    </w:lvl>
    <w:lvl w:ilvl="5" w:tplc="0308C8F4">
      <w:start w:val="1"/>
      <w:numFmt w:val="lowerRoman"/>
      <w:lvlText w:val="%6."/>
      <w:lvlJc w:val="right"/>
      <w:pPr>
        <w:ind w:left="3955" w:hanging="180"/>
      </w:pPr>
    </w:lvl>
    <w:lvl w:ilvl="6" w:tplc="ED822202">
      <w:start w:val="1"/>
      <w:numFmt w:val="decimal"/>
      <w:lvlText w:val="%7."/>
      <w:lvlJc w:val="left"/>
      <w:pPr>
        <w:ind w:left="4675" w:hanging="360"/>
      </w:pPr>
    </w:lvl>
    <w:lvl w:ilvl="7" w:tplc="F49E1606">
      <w:start w:val="1"/>
      <w:numFmt w:val="lowerLetter"/>
      <w:lvlText w:val="%8."/>
      <w:lvlJc w:val="left"/>
      <w:pPr>
        <w:ind w:left="5395" w:hanging="360"/>
      </w:pPr>
    </w:lvl>
    <w:lvl w:ilvl="8" w:tplc="2D883B22">
      <w:start w:val="1"/>
      <w:numFmt w:val="lowerRoman"/>
      <w:lvlText w:val="%9."/>
      <w:lvlJc w:val="right"/>
      <w:pPr>
        <w:ind w:left="6115" w:hanging="180"/>
      </w:pPr>
    </w:lvl>
  </w:abstractNum>
  <w:abstractNum w:abstractNumId="10" w15:restartNumberingAfterBreak="0">
    <w:nsid w:val="64F67553"/>
    <w:multiLevelType w:val="hybridMultilevel"/>
    <w:tmpl w:val="8D2C494E"/>
    <w:lvl w:ilvl="0" w:tplc="938AA554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F190A56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DDAE072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59A6955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9F06304C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611021E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DA04487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FC68B600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A8ECD68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68071C56"/>
    <w:multiLevelType w:val="hybridMultilevel"/>
    <w:tmpl w:val="9258A3B6"/>
    <w:lvl w:ilvl="0" w:tplc="06509424">
      <w:start w:val="1"/>
      <w:numFmt w:val="decimal"/>
      <w:lvlText w:val="%1."/>
      <w:lvlJc w:val="left"/>
      <w:pPr>
        <w:ind w:left="355" w:hanging="360"/>
      </w:pPr>
    </w:lvl>
    <w:lvl w:ilvl="1" w:tplc="B7C6A9C6">
      <w:start w:val="1"/>
      <w:numFmt w:val="lowerLetter"/>
      <w:lvlText w:val="%2."/>
      <w:lvlJc w:val="left"/>
      <w:pPr>
        <w:ind w:left="1075" w:hanging="360"/>
      </w:pPr>
    </w:lvl>
    <w:lvl w:ilvl="2" w:tplc="ABDED4A0">
      <w:start w:val="1"/>
      <w:numFmt w:val="lowerRoman"/>
      <w:lvlText w:val="%3."/>
      <w:lvlJc w:val="right"/>
      <w:pPr>
        <w:ind w:left="1795" w:hanging="180"/>
      </w:pPr>
    </w:lvl>
    <w:lvl w:ilvl="3" w:tplc="76BA24DC">
      <w:start w:val="1"/>
      <w:numFmt w:val="decimal"/>
      <w:lvlText w:val="%4."/>
      <w:lvlJc w:val="left"/>
      <w:pPr>
        <w:ind w:left="2515" w:hanging="360"/>
      </w:pPr>
    </w:lvl>
    <w:lvl w:ilvl="4" w:tplc="6ED6933E">
      <w:start w:val="1"/>
      <w:numFmt w:val="lowerLetter"/>
      <w:lvlText w:val="%5."/>
      <w:lvlJc w:val="left"/>
      <w:pPr>
        <w:ind w:left="3235" w:hanging="360"/>
      </w:pPr>
    </w:lvl>
    <w:lvl w:ilvl="5" w:tplc="2B56D3F2">
      <w:start w:val="1"/>
      <w:numFmt w:val="lowerRoman"/>
      <w:lvlText w:val="%6."/>
      <w:lvlJc w:val="right"/>
      <w:pPr>
        <w:ind w:left="3955" w:hanging="180"/>
      </w:pPr>
    </w:lvl>
    <w:lvl w:ilvl="6" w:tplc="70D63170">
      <w:start w:val="1"/>
      <w:numFmt w:val="decimal"/>
      <w:lvlText w:val="%7."/>
      <w:lvlJc w:val="left"/>
      <w:pPr>
        <w:ind w:left="4675" w:hanging="360"/>
      </w:pPr>
    </w:lvl>
    <w:lvl w:ilvl="7" w:tplc="0AEEBE64">
      <w:start w:val="1"/>
      <w:numFmt w:val="lowerLetter"/>
      <w:lvlText w:val="%8."/>
      <w:lvlJc w:val="left"/>
      <w:pPr>
        <w:ind w:left="5395" w:hanging="360"/>
      </w:pPr>
    </w:lvl>
    <w:lvl w:ilvl="8" w:tplc="AD40DB1C">
      <w:start w:val="1"/>
      <w:numFmt w:val="lowerRoman"/>
      <w:lvlText w:val="%9."/>
      <w:lvlJc w:val="right"/>
      <w:pPr>
        <w:ind w:left="6115" w:hanging="180"/>
      </w:pPr>
    </w:lvl>
  </w:abstractNum>
  <w:abstractNum w:abstractNumId="12" w15:restartNumberingAfterBreak="0">
    <w:nsid w:val="68705C35"/>
    <w:multiLevelType w:val="hybridMultilevel"/>
    <w:tmpl w:val="52E447DA"/>
    <w:lvl w:ilvl="0" w:tplc="07ACC4C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2605B42">
      <w:start w:val="1"/>
      <w:numFmt w:val="lowerLetter"/>
      <w:lvlText w:val="%2."/>
      <w:lvlJc w:val="left"/>
      <w:pPr>
        <w:ind w:left="1440" w:hanging="360"/>
      </w:pPr>
    </w:lvl>
    <w:lvl w:ilvl="2" w:tplc="7820E4BA">
      <w:start w:val="1"/>
      <w:numFmt w:val="lowerRoman"/>
      <w:lvlText w:val="%3."/>
      <w:lvlJc w:val="right"/>
      <w:pPr>
        <w:ind w:left="2160" w:hanging="180"/>
      </w:pPr>
    </w:lvl>
    <w:lvl w:ilvl="3" w:tplc="7424111A">
      <w:start w:val="1"/>
      <w:numFmt w:val="decimal"/>
      <w:lvlText w:val="%4."/>
      <w:lvlJc w:val="left"/>
      <w:pPr>
        <w:ind w:left="2880" w:hanging="360"/>
      </w:pPr>
    </w:lvl>
    <w:lvl w:ilvl="4" w:tplc="6D50059E">
      <w:start w:val="1"/>
      <w:numFmt w:val="lowerLetter"/>
      <w:lvlText w:val="%5."/>
      <w:lvlJc w:val="left"/>
      <w:pPr>
        <w:ind w:left="3600" w:hanging="360"/>
      </w:pPr>
    </w:lvl>
    <w:lvl w:ilvl="5" w:tplc="C0E2168A">
      <w:start w:val="1"/>
      <w:numFmt w:val="lowerRoman"/>
      <w:lvlText w:val="%6."/>
      <w:lvlJc w:val="right"/>
      <w:pPr>
        <w:ind w:left="4320" w:hanging="180"/>
      </w:pPr>
    </w:lvl>
    <w:lvl w:ilvl="6" w:tplc="0BE48D24">
      <w:start w:val="1"/>
      <w:numFmt w:val="decimal"/>
      <w:lvlText w:val="%7."/>
      <w:lvlJc w:val="left"/>
      <w:pPr>
        <w:ind w:left="5040" w:hanging="360"/>
      </w:pPr>
    </w:lvl>
    <w:lvl w:ilvl="7" w:tplc="27B482B0">
      <w:start w:val="1"/>
      <w:numFmt w:val="lowerLetter"/>
      <w:lvlText w:val="%8."/>
      <w:lvlJc w:val="left"/>
      <w:pPr>
        <w:ind w:left="5760" w:hanging="360"/>
      </w:pPr>
    </w:lvl>
    <w:lvl w:ilvl="8" w:tplc="370AF7A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F41B6C"/>
    <w:multiLevelType w:val="hybridMultilevel"/>
    <w:tmpl w:val="7F567028"/>
    <w:lvl w:ilvl="0" w:tplc="49B04DF2">
      <w:start w:val="1"/>
      <w:numFmt w:val="decimal"/>
      <w:lvlText w:val="%1."/>
      <w:lvlJc w:val="left"/>
      <w:pPr>
        <w:ind w:left="355" w:hanging="360"/>
      </w:pPr>
    </w:lvl>
    <w:lvl w:ilvl="1" w:tplc="BD4A5476">
      <w:start w:val="1"/>
      <w:numFmt w:val="lowerLetter"/>
      <w:lvlText w:val="%2."/>
      <w:lvlJc w:val="left"/>
      <w:pPr>
        <w:ind w:left="1075" w:hanging="360"/>
      </w:pPr>
    </w:lvl>
    <w:lvl w:ilvl="2" w:tplc="8B7EE392">
      <w:start w:val="1"/>
      <w:numFmt w:val="lowerRoman"/>
      <w:lvlText w:val="%3."/>
      <w:lvlJc w:val="right"/>
      <w:pPr>
        <w:ind w:left="1795" w:hanging="180"/>
      </w:pPr>
    </w:lvl>
    <w:lvl w:ilvl="3" w:tplc="FE7693B0">
      <w:start w:val="1"/>
      <w:numFmt w:val="decimal"/>
      <w:lvlText w:val="%4."/>
      <w:lvlJc w:val="left"/>
      <w:pPr>
        <w:ind w:left="2515" w:hanging="360"/>
      </w:pPr>
    </w:lvl>
    <w:lvl w:ilvl="4" w:tplc="532C1668">
      <w:start w:val="1"/>
      <w:numFmt w:val="lowerLetter"/>
      <w:lvlText w:val="%5."/>
      <w:lvlJc w:val="left"/>
      <w:pPr>
        <w:ind w:left="3235" w:hanging="360"/>
      </w:pPr>
    </w:lvl>
    <w:lvl w:ilvl="5" w:tplc="DE34ECDA">
      <w:start w:val="1"/>
      <w:numFmt w:val="lowerRoman"/>
      <w:lvlText w:val="%6."/>
      <w:lvlJc w:val="right"/>
      <w:pPr>
        <w:ind w:left="3955" w:hanging="180"/>
      </w:pPr>
    </w:lvl>
    <w:lvl w:ilvl="6" w:tplc="E8489134">
      <w:start w:val="1"/>
      <w:numFmt w:val="decimal"/>
      <w:lvlText w:val="%7."/>
      <w:lvlJc w:val="left"/>
      <w:pPr>
        <w:ind w:left="4675" w:hanging="360"/>
      </w:pPr>
    </w:lvl>
    <w:lvl w:ilvl="7" w:tplc="F0AA2C32">
      <w:start w:val="1"/>
      <w:numFmt w:val="lowerLetter"/>
      <w:lvlText w:val="%8."/>
      <w:lvlJc w:val="left"/>
      <w:pPr>
        <w:ind w:left="5395" w:hanging="360"/>
      </w:pPr>
    </w:lvl>
    <w:lvl w:ilvl="8" w:tplc="C390F61C">
      <w:start w:val="1"/>
      <w:numFmt w:val="lowerRoman"/>
      <w:lvlText w:val="%9."/>
      <w:lvlJc w:val="right"/>
      <w:pPr>
        <w:ind w:left="6115" w:hanging="180"/>
      </w:pPr>
    </w:lvl>
  </w:abstractNum>
  <w:num w:numId="1">
    <w:abstractNumId w:val="0"/>
  </w:num>
  <w:num w:numId="2">
    <w:abstractNumId w:val="13"/>
  </w:num>
  <w:num w:numId="3">
    <w:abstractNumId w:val="5"/>
  </w:num>
  <w:num w:numId="4">
    <w:abstractNumId w:val="9"/>
  </w:num>
  <w:num w:numId="5">
    <w:abstractNumId w:val="12"/>
  </w:num>
  <w:num w:numId="6">
    <w:abstractNumId w:val="1"/>
  </w:num>
  <w:num w:numId="7">
    <w:abstractNumId w:val="2"/>
  </w:num>
  <w:num w:numId="8">
    <w:abstractNumId w:val="11"/>
  </w:num>
  <w:num w:numId="9">
    <w:abstractNumId w:val="4"/>
  </w:num>
  <w:num w:numId="10">
    <w:abstractNumId w:val="8"/>
  </w:num>
  <w:num w:numId="11">
    <w:abstractNumId w:val="3"/>
  </w:num>
  <w:num w:numId="12">
    <w:abstractNumId w:val="6"/>
  </w:num>
  <w:num w:numId="13">
    <w:abstractNumId w:val="7"/>
  </w:num>
  <w:num w:numId="14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B34"/>
    <w:rsid w:val="00093E8A"/>
    <w:rsid w:val="005B61E6"/>
    <w:rsid w:val="00977AD1"/>
    <w:rsid w:val="00B53B29"/>
    <w:rsid w:val="00CB75E3"/>
    <w:rsid w:val="00D33B61"/>
    <w:rsid w:val="00DF4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6744B"/>
  <w15:docId w15:val="{1DE26D30-62EF-4358-B488-78C78E90C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0" w:line="276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00"/>
      <w:jc w:val="left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CaptionChar">
    <w:name w:val="Caption Char"/>
    <w:uiPriority w:val="99"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11">
    <w:name w:val="Заголовок 1 Знак"/>
    <w:basedOn w:val="a0"/>
    <w:link w:val="10"/>
    <w:uiPriority w:val="9"/>
    <w:rPr>
      <w:rFonts w:ascii="Calibri" w:eastAsia="Calibri" w:hAnsi="Calibri" w:cs="Calibri"/>
      <w:b/>
      <w:sz w:val="32"/>
      <w:szCs w:val="32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rebuchet MS" w:eastAsia="Trebuchet MS" w:hAnsi="Trebuchet MS" w:cs="Trebuchet MS"/>
      <w:b/>
      <w:sz w:val="26"/>
      <w:szCs w:val="26"/>
      <w:lang w:val="ru"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rebuchet MS" w:eastAsia="Trebuchet MS" w:hAnsi="Trebuchet MS" w:cs="Trebuchet MS"/>
      <w:b/>
      <w:color w:val="666666"/>
      <w:sz w:val="24"/>
      <w:szCs w:val="24"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Pr>
      <w:rFonts w:ascii="Trebuchet MS" w:eastAsia="Trebuchet MS" w:hAnsi="Trebuchet MS" w:cs="Trebuchet MS"/>
      <w:color w:val="666666"/>
      <w:u w:val="single"/>
      <w:lang w:val="ru" w:eastAsia="ru-RU"/>
    </w:rPr>
  </w:style>
  <w:style w:type="character" w:customStyle="1" w:styleId="50">
    <w:name w:val="Заголовок 5 Знак"/>
    <w:basedOn w:val="a0"/>
    <w:link w:val="5"/>
    <w:uiPriority w:val="9"/>
    <w:semiHidden/>
    <w:rPr>
      <w:rFonts w:ascii="Trebuchet MS" w:eastAsia="Trebuchet MS" w:hAnsi="Trebuchet MS" w:cs="Trebuchet MS"/>
      <w:color w:val="666666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semiHidden/>
    <w:rPr>
      <w:rFonts w:ascii="Trebuchet MS" w:eastAsia="Trebuchet MS" w:hAnsi="Trebuchet MS" w:cs="Trebuchet MS"/>
      <w:i/>
      <w:color w:val="666666"/>
      <w:lang w:val="ru" w:eastAsia="ru-RU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lang w:val="ru" w:eastAsia="ru-RU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lang w:val="ru" w:eastAsia="ru-RU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  <w:lang w:val="ru" w:eastAsia="ru-RU"/>
    </w:rPr>
  </w:style>
  <w:style w:type="paragraph" w:styleId="a3">
    <w:name w:val="No Spacing"/>
    <w:uiPriority w:val="1"/>
    <w:qFormat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</w:style>
  <w:style w:type="character" w:customStyle="1" w:styleId="a4">
    <w:name w:val="Заголовок Знак"/>
    <w:basedOn w:val="a0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basedOn w:val="a0"/>
    <w:link w:val="21"/>
    <w:uiPriority w:val="29"/>
    <w:rPr>
      <w:rFonts w:ascii="Calibri" w:eastAsia="Calibri" w:hAnsi="Calibri" w:cs="Calibri"/>
      <w:i/>
      <w:sz w:val="24"/>
      <w:szCs w:val="24"/>
      <w:lang w:val="ru" w:eastAsia="ru-RU"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basedOn w:val="a0"/>
    <w:link w:val="a8"/>
    <w:uiPriority w:val="30"/>
    <w:rPr>
      <w:rFonts w:ascii="Calibri" w:eastAsia="Calibri" w:hAnsi="Calibri" w:cs="Calibri"/>
      <w:i/>
      <w:sz w:val="24"/>
      <w:szCs w:val="24"/>
      <w:shd w:val="clear" w:color="auto" w:fill="F2F2F2"/>
      <w:lang w:val="ru" w:eastAsia="ru-RU"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Pr>
      <w:rFonts w:ascii="Calibri" w:eastAsia="Calibri" w:hAnsi="Calibri" w:cs="Calibri"/>
      <w:sz w:val="24"/>
      <w:szCs w:val="24"/>
      <w:lang w:val="ru" w:eastAsia="ru-RU"/>
    </w:rPr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Pr>
      <w:rFonts w:ascii="Calibri" w:eastAsia="Calibri" w:hAnsi="Calibri" w:cs="Calibri"/>
      <w:sz w:val="24"/>
      <w:szCs w:val="24"/>
      <w:lang w:val="ru" w:eastAsia="ru-RU"/>
    </w:rPr>
  </w:style>
  <w:style w:type="character" w:customStyle="1" w:styleId="FooterChar">
    <w:name w:val="Footer Char"/>
    <w:basedOn w:val="a0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basedOn w:val="a0"/>
    <w:link w:val="ae"/>
    <w:uiPriority w:val="99"/>
    <w:semiHidden/>
    <w:rPr>
      <w:rFonts w:ascii="Calibri" w:eastAsia="Calibri" w:hAnsi="Calibri" w:cs="Calibri"/>
      <w:sz w:val="18"/>
      <w:szCs w:val="24"/>
      <w:lang w:val="ru" w:eastAsia="ru-RU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pPr>
      <w:spacing w:line="240" w:lineRule="auto"/>
    </w:pPr>
    <w:rPr>
      <w:sz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Pr>
      <w:rFonts w:ascii="Calibri" w:eastAsia="Calibri" w:hAnsi="Calibri" w:cs="Calibri"/>
      <w:sz w:val="20"/>
      <w:szCs w:val="24"/>
      <w:lang w:val="ru" w:eastAsia="ru-RU"/>
    </w:rPr>
  </w:style>
  <w:style w:type="character" w:styleId="af3">
    <w:name w:val="endnote reference"/>
    <w:basedOn w:val="a0"/>
    <w:uiPriority w:val="99"/>
    <w:semiHidden/>
    <w:unhideWhenUsed/>
    <w:rPr>
      <w:vertAlign w:val="superscript"/>
    </w:rPr>
  </w:style>
  <w:style w:type="paragraph" w:styleId="13">
    <w:name w:val="toc 1"/>
    <w:basedOn w:val="a"/>
    <w:next w:val="a"/>
    <w:uiPriority w:val="39"/>
    <w:unhideWhenUsed/>
    <w:pPr>
      <w:spacing w:after="57"/>
      <w:ind w:left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4">
    <w:name w:val="TOC Heading"/>
    <w:uiPriority w:val="39"/>
    <w:unhideWhenUsed/>
    <w:pPr>
      <w:spacing w:after="0" w:line="276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</w:style>
  <w:style w:type="paragraph" w:styleId="af5">
    <w:name w:val="table of figures"/>
    <w:basedOn w:val="a"/>
    <w:next w:val="a"/>
    <w:uiPriority w:val="99"/>
    <w:unhideWhenUsed/>
  </w:style>
  <w:style w:type="table" w:customStyle="1" w:styleId="TableNormal">
    <w:name w:val="Table Normal"/>
    <w:pPr>
      <w:spacing w:after="0" w:line="276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"/>
    <w:next w:val="a"/>
    <w:link w:val="a4"/>
    <w:uiPriority w:val="10"/>
    <w:qFormat/>
    <w:pPr>
      <w:keepNext/>
      <w:keepLines/>
    </w:pPr>
    <w:rPr>
      <w:rFonts w:asciiTheme="minorHAnsi" w:eastAsiaTheme="minorHAnsi" w:hAnsiTheme="minorHAnsi" w:cstheme="minorBidi"/>
      <w:sz w:val="48"/>
      <w:szCs w:val="48"/>
      <w:lang w:val="ru-RU" w:eastAsia="en-US"/>
    </w:rPr>
  </w:style>
  <w:style w:type="character" w:customStyle="1" w:styleId="14">
    <w:name w:val="Заголовок Знак1"/>
    <w:basedOn w:val="a0"/>
    <w:uiPriority w:val="10"/>
    <w:rPr>
      <w:rFonts w:asciiTheme="majorHAnsi" w:eastAsiaTheme="majorEastAsia" w:hAnsiTheme="majorHAnsi" w:cstheme="majorBidi"/>
      <w:spacing w:val="-10"/>
      <w:sz w:val="56"/>
      <w:szCs w:val="56"/>
      <w:lang w:val="ru" w:eastAsia="ru-RU"/>
    </w:rPr>
  </w:style>
  <w:style w:type="table" w:customStyle="1" w:styleId="TableNormal1">
    <w:name w:val="Table Normal1"/>
    <w:pPr>
      <w:spacing w:after="0" w:line="276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Subtitle"/>
    <w:basedOn w:val="a"/>
    <w:next w:val="a"/>
    <w:link w:val="a6"/>
    <w:uiPriority w:val="11"/>
    <w:qFormat/>
    <w:pPr>
      <w:keepNext/>
      <w:keepLines/>
      <w:spacing w:after="200"/>
    </w:pPr>
    <w:rPr>
      <w:rFonts w:asciiTheme="minorHAnsi" w:eastAsiaTheme="minorHAnsi" w:hAnsiTheme="minorHAnsi" w:cstheme="minorBidi"/>
      <w:lang w:val="ru-RU" w:eastAsia="en-US"/>
    </w:rPr>
  </w:style>
  <w:style w:type="character" w:customStyle="1" w:styleId="15">
    <w:name w:val="Подзаголовок Знак1"/>
    <w:basedOn w:val="a0"/>
    <w:uiPriority w:val="11"/>
    <w:rPr>
      <w:rFonts w:eastAsiaTheme="minorEastAsia"/>
      <w:color w:val="5A5A5A" w:themeColor="text1" w:themeTint="A5"/>
      <w:spacing w:val="15"/>
      <w:lang w:val="ru" w:eastAsia="ru-RU"/>
    </w:rPr>
  </w:style>
  <w:style w:type="paragraph" w:styleId="af6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lang w:val="ru-RU"/>
    </w:rPr>
  </w:style>
  <w:style w:type="paragraph" w:styleId="af7">
    <w:name w:val="List Paragraph"/>
    <w:basedOn w:val="a"/>
    <w:uiPriority w:val="34"/>
    <w:qFormat/>
    <w:pPr>
      <w:ind w:left="720"/>
      <w:contextualSpacing/>
    </w:pPr>
  </w:style>
  <w:style w:type="table" w:styleId="af8">
    <w:name w:val="Table Grid"/>
    <w:basedOn w:val="a1"/>
    <w:uiPriority w:val="39"/>
    <w:pPr>
      <w:spacing w:after="0" w:line="240" w:lineRule="auto"/>
      <w:ind w:left="-5"/>
      <w:jc w:val="both"/>
    </w:pPr>
    <w:rPr>
      <w:rFonts w:ascii="Calibri" w:eastAsia="Calibri" w:hAnsi="Calibri" w:cs="Calibri"/>
      <w:sz w:val="24"/>
      <w:szCs w:val="24"/>
      <w:lang w:val="ru"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">
    <w:name w:val="Заголовок 1 (основной)"/>
    <w:basedOn w:val="a"/>
    <w:next w:val="a"/>
    <w:qFormat/>
    <w:pPr>
      <w:numPr>
        <w:numId w:val="3"/>
      </w:numPr>
      <w:spacing w:before="240" w:after="60" w:line="288" w:lineRule="auto"/>
      <w:jc w:val="center"/>
      <w:outlineLvl w:val="0"/>
    </w:pPr>
    <w:rPr>
      <w:rFonts w:ascii="Cambria" w:eastAsia="Times New Roman" w:hAnsi="Cambria" w:cs="Times New Roman"/>
      <w:b/>
      <w:bCs/>
      <w:sz w:val="32"/>
      <w:szCs w:val="32"/>
      <w:lang w:val="sl-SI" w:eastAsia="en-US"/>
    </w:rPr>
  </w:style>
  <w:style w:type="table" w:customStyle="1" w:styleId="43">
    <w:name w:val="4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3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5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b">
    <w:name w:val="annotation text"/>
    <w:basedOn w:val="a"/>
    <w:link w:val="afc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0"/>
    <w:link w:val="afb"/>
    <w:uiPriority w:val="99"/>
    <w:semiHidden/>
    <w:rPr>
      <w:rFonts w:ascii="Calibri" w:eastAsia="Calibri" w:hAnsi="Calibri" w:cs="Calibri"/>
      <w:sz w:val="20"/>
      <w:szCs w:val="20"/>
      <w:lang w:val="ru" w:eastAsia="ru-RU"/>
    </w:rPr>
  </w:style>
  <w:style w:type="character" w:styleId="afd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e">
    <w:name w:val="Balloon Text"/>
    <w:basedOn w:val="a"/>
    <w:link w:val="aff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Pr>
      <w:rFonts w:ascii="Segoe UI" w:eastAsia="Calibri" w:hAnsi="Segoe UI" w:cs="Segoe UI"/>
      <w:sz w:val="18"/>
      <w:szCs w:val="18"/>
      <w:lang w:val="ru" w:eastAsia="ru-RU"/>
    </w:r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</w:style>
  <w:style w:type="paragraph" w:styleId="aff0">
    <w:name w:val="annotation subject"/>
    <w:basedOn w:val="afb"/>
    <w:next w:val="afb"/>
    <w:link w:val="aff1"/>
    <w:uiPriority w:val="99"/>
    <w:semiHidden/>
    <w:unhideWhenUsed/>
    <w:rPr>
      <w:b/>
      <w:bCs/>
    </w:rPr>
  </w:style>
  <w:style w:type="character" w:customStyle="1" w:styleId="aff1">
    <w:name w:val="Тема примечания Знак"/>
    <w:basedOn w:val="afc"/>
    <w:link w:val="aff0"/>
    <w:uiPriority w:val="99"/>
    <w:semiHidden/>
    <w:rPr>
      <w:rFonts w:ascii="Calibri" w:eastAsia="Calibri" w:hAnsi="Calibri" w:cs="Calibri"/>
      <w:b/>
      <w:bCs/>
      <w:sz w:val="20"/>
      <w:szCs w:val="20"/>
      <w:lang w:val="ru" w:eastAsia="ru-RU"/>
    </w:rPr>
  </w:style>
  <w:style w:type="character" w:styleId="HTML1">
    <w:name w:val="HTML Code"/>
    <w:basedOn w:val="a0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aff2">
    <w:name w:val="Strong"/>
    <w:basedOn w:val="a0"/>
    <w:uiPriority w:val="22"/>
    <w:qFormat/>
    <w:rPr>
      <w:b/>
      <w:bCs/>
    </w:rPr>
  </w:style>
  <w:style w:type="paragraph" w:styleId="aff3">
    <w:name w:val="caption"/>
    <w:basedOn w:val="a"/>
    <w:next w:val="a"/>
    <w:uiPriority w:val="35"/>
    <w:unhideWhenUsed/>
    <w:qFormat/>
    <w:pPr>
      <w:spacing w:after="200" w:line="240" w:lineRule="auto"/>
      <w:ind w:left="0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 w:eastAsia="en-US"/>
    </w:rPr>
  </w:style>
  <w:style w:type="character" w:styleId="aff4">
    <w:name w:val="FollowedHyperlink"/>
    <w:basedOn w:val="a0"/>
    <w:uiPriority w:val="99"/>
    <w:semiHidden/>
    <w:unhideWhenUsed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0.png"/><Relationship Id="rId21" Type="http://schemas.openxmlformats.org/officeDocument/2006/relationships/image" Target="media/image4.png"/><Relationship Id="rId42" Type="http://schemas.openxmlformats.org/officeDocument/2006/relationships/image" Target="media/image111.png"/><Relationship Id="rId63" Type="http://schemas.openxmlformats.org/officeDocument/2006/relationships/image" Target="media/image22.png"/><Relationship Id="rId84" Type="http://schemas.openxmlformats.org/officeDocument/2006/relationships/image" Target="media/image31.png"/><Relationship Id="rId138" Type="http://schemas.openxmlformats.org/officeDocument/2006/relationships/image" Target="media/image57.png"/><Relationship Id="rId159" Type="http://schemas.openxmlformats.org/officeDocument/2006/relationships/image" Target="media/image67.png"/><Relationship Id="rId170" Type="http://schemas.microsoft.com/office/2018/08/relationships/commentsExtensible" Target="commentsExtensible.xml"/><Relationship Id="rId107" Type="http://schemas.openxmlformats.org/officeDocument/2006/relationships/image" Target="media/image411.png"/><Relationship Id="rId11" Type="http://schemas.openxmlformats.org/officeDocument/2006/relationships/hyperlink" Target="https://clear.ml/docs/latest/docs/deploying_clearml/clearml_server" TargetMode="External"/><Relationship Id="rId53" Type="http://schemas.openxmlformats.org/officeDocument/2006/relationships/image" Target="media/image17.png"/><Relationship Id="rId74" Type="http://schemas.openxmlformats.org/officeDocument/2006/relationships/hyperlink" Target="https://app.clear.ml/settings/workspace-configuration" TargetMode="External"/><Relationship Id="rId128" Type="http://schemas.openxmlformats.org/officeDocument/2006/relationships/image" Target="media/image52.png"/><Relationship Id="rId149" Type="http://schemas.openxmlformats.org/officeDocument/2006/relationships/image" Target="media/image620.png"/><Relationship Id="rId5" Type="http://schemas.openxmlformats.org/officeDocument/2006/relationships/footnotes" Target="footnotes.xml"/><Relationship Id="rId95" Type="http://schemas.openxmlformats.org/officeDocument/2006/relationships/image" Target="media/image350.png"/><Relationship Id="rId160" Type="http://schemas.openxmlformats.org/officeDocument/2006/relationships/image" Target="media/image670.png"/><Relationship Id="rId22" Type="http://schemas.openxmlformats.org/officeDocument/2006/relationships/image" Target="media/image410.png"/><Relationship Id="rId43" Type="http://schemas.openxmlformats.org/officeDocument/2006/relationships/image" Target="media/image12.png"/><Relationship Id="rId64" Type="http://schemas.openxmlformats.org/officeDocument/2006/relationships/image" Target="media/image220.png"/><Relationship Id="rId118" Type="http://schemas.openxmlformats.org/officeDocument/2006/relationships/image" Target="media/image47.png"/><Relationship Id="rId139" Type="http://schemas.openxmlformats.org/officeDocument/2006/relationships/image" Target="media/image570.png"/><Relationship Id="rId85" Type="http://schemas.openxmlformats.org/officeDocument/2006/relationships/image" Target="media/image311.png"/><Relationship Id="rId150" Type="http://schemas.openxmlformats.org/officeDocument/2006/relationships/image" Target="media/image63.png"/><Relationship Id="rId12" Type="http://schemas.openxmlformats.org/officeDocument/2006/relationships/hyperlink" Target="https://clear.ml/docs/latest/docs/clearml_agent" TargetMode="External"/><Relationship Id="rId17" Type="http://schemas.openxmlformats.org/officeDocument/2006/relationships/image" Target="media/image2.png"/><Relationship Id="rId38" Type="http://schemas.openxmlformats.org/officeDocument/2006/relationships/image" Target="media/image90.png"/><Relationship Id="rId59" Type="http://schemas.openxmlformats.org/officeDocument/2006/relationships/image" Target="media/image20.png"/><Relationship Id="rId103" Type="http://schemas.openxmlformats.org/officeDocument/2006/relationships/image" Target="media/image390.png"/><Relationship Id="rId108" Type="http://schemas.openxmlformats.org/officeDocument/2006/relationships/image" Target="media/image42.png"/><Relationship Id="rId124" Type="http://schemas.openxmlformats.org/officeDocument/2006/relationships/image" Target="media/image50.png"/><Relationship Id="rId129" Type="http://schemas.openxmlformats.org/officeDocument/2006/relationships/image" Target="media/image520.png"/><Relationship Id="rId54" Type="http://schemas.openxmlformats.org/officeDocument/2006/relationships/image" Target="media/image170.png"/><Relationship Id="rId70" Type="http://schemas.openxmlformats.org/officeDocument/2006/relationships/image" Target="media/image25.png"/><Relationship Id="rId75" Type="http://schemas.openxmlformats.org/officeDocument/2006/relationships/image" Target="media/image27.png"/><Relationship Id="rId91" Type="http://schemas.openxmlformats.org/officeDocument/2006/relationships/image" Target="media/image340.png"/><Relationship Id="rId96" Type="http://schemas.openxmlformats.org/officeDocument/2006/relationships/image" Target="media/image36.png"/><Relationship Id="rId140" Type="http://schemas.openxmlformats.org/officeDocument/2006/relationships/image" Target="media/image58.png"/><Relationship Id="rId145" Type="http://schemas.openxmlformats.org/officeDocument/2006/relationships/image" Target="media/image600.png"/><Relationship Id="rId161" Type="http://schemas.openxmlformats.org/officeDocument/2006/relationships/image" Target="media/image68.png"/><Relationship Id="rId166" Type="http://schemas.openxmlformats.org/officeDocument/2006/relationships/hyperlink" Target="https://kaggl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hyperlink" Target="https://www.kaggle.com/code/inversion/simple-blending-example/notebook." TargetMode="External"/><Relationship Id="rId49" Type="http://schemas.openxmlformats.org/officeDocument/2006/relationships/image" Target="media/image15.png"/><Relationship Id="rId114" Type="http://schemas.openxmlformats.org/officeDocument/2006/relationships/image" Target="media/image45.png"/><Relationship Id="rId119" Type="http://schemas.openxmlformats.org/officeDocument/2006/relationships/image" Target="media/image470.png"/><Relationship Id="rId44" Type="http://schemas.openxmlformats.org/officeDocument/2006/relationships/image" Target="media/image120.png"/><Relationship Id="rId60" Type="http://schemas.openxmlformats.org/officeDocument/2006/relationships/image" Target="media/image200.png"/><Relationship Id="rId65" Type="http://schemas.openxmlformats.org/officeDocument/2006/relationships/hyperlink" Target="https://clear.ml/docs/latest/docs/guides/ide/google_colab." TargetMode="External"/><Relationship Id="rId81" Type="http://schemas.openxmlformats.org/officeDocument/2006/relationships/image" Target="media/image290.png"/><Relationship Id="rId86" Type="http://schemas.openxmlformats.org/officeDocument/2006/relationships/image" Target="media/image32.png"/><Relationship Id="rId130" Type="http://schemas.openxmlformats.org/officeDocument/2006/relationships/image" Target="media/image53.png"/><Relationship Id="rId135" Type="http://schemas.openxmlformats.org/officeDocument/2006/relationships/image" Target="media/image550.png"/><Relationship Id="rId151" Type="http://schemas.openxmlformats.org/officeDocument/2006/relationships/image" Target="media/image630.png"/><Relationship Id="rId156" Type="http://schemas.openxmlformats.org/officeDocument/2006/relationships/image" Target="media/image66.png"/><Relationship Id="rId13" Type="http://schemas.openxmlformats.org/officeDocument/2006/relationships/hyperlink" Target="https://clear.ml/docs/latest/docs/clearml_data/" TargetMode="External"/><Relationship Id="rId18" Type="http://schemas.openxmlformats.org/officeDocument/2006/relationships/image" Target="media/image210.png"/><Relationship Id="rId39" Type="http://schemas.openxmlformats.org/officeDocument/2006/relationships/image" Target="media/image10.png"/><Relationship Id="rId109" Type="http://schemas.openxmlformats.org/officeDocument/2006/relationships/image" Target="media/image420.png"/><Relationship Id="rId34" Type="http://schemas.openxmlformats.org/officeDocument/2006/relationships/image" Target="media/image70.png"/><Relationship Id="rId50" Type="http://schemas.openxmlformats.org/officeDocument/2006/relationships/image" Target="media/image150.png"/><Relationship Id="rId55" Type="http://schemas.openxmlformats.org/officeDocument/2006/relationships/image" Target="media/image18.png"/><Relationship Id="rId76" Type="http://schemas.openxmlformats.org/officeDocument/2006/relationships/image" Target="media/image270.png"/><Relationship Id="rId97" Type="http://schemas.openxmlformats.org/officeDocument/2006/relationships/image" Target="media/image360.png"/><Relationship Id="rId104" Type="http://schemas.openxmlformats.org/officeDocument/2006/relationships/image" Target="media/image40.png"/><Relationship Id="rId120" Type="http://schemas.openxmlformats.org/officeDocument/2006/relationships/image" Target="media/image48.png"/><Relationship Id="rId125" Type="http://schemas.openxmlformats.org/officeDocument/2006/relationships/image" Target="media/image500.png"/><Relationship Id="rId141" Type="http://schemas.openxmlformats.org/officeDocument/2006/relationships/image" Target="media/image580.png"/><Relationship Id="rId146" Type="http://schemas.openxmlformats.org/officeDocument/2006/relationships/image" Target="media/image61.png"/><Relationship Id="rId167" Type="http://schemas.openxmlformats.org/officeDocument/2006/relationships/hyperlink" Target="https://clear.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250.png"/><Relationship Id="rId92" Type="http://schemas.openxmlformats.org/officeDocument/2006/relationships/hyperlink" Target="https://github.com/Kaggle/kaggle-api," TargetMode="External"/><Relationship Id="rId162" Type="http://schemas.openxmlformats.org/officeDocument/2006/relationships/image" Target="media/image680.png"/><Relationship Id="rId2" Type="http://schemas.openxmlformats.org/officeDocument/2006/relationships/styles" Target="styles.xml"/><Relationship Id="rId29" Type="http://schemas.openxmlformats.org/officeDocument/2006/relationships/hyperlink" Target="https://habr.com/ru/company/skillfactory/blog/531416/" TargetMode="External"/><Relationship Id="rId24" Type="http://schemas.openxmlformats.org/officeDocument/2006/relationships/image" Target="media/image510.png"/><Relationship Id="rId40" Type="http://schemas.openxmlformats.org/officeDocument/2006/relationships/image" Target="media/image100.png"/><Relationship Id="rId45" Type="http://schemas.openxmlformats.org/officeDocument/2006/relationships/image" Target="media/image13.png"/><Relationship Id="rId66" Type="http://schemas.openxmlformats.org/officeDocument/2006/relationships/image" Target="media/image23.png"/><Relationship Id="rId87" Type="http://schemas.openxmlformats.org/officeDocument/2006/relationships/image" Target="media/image320.png"/><Relationship Id="rId110" Type="http://schemas.openxmlformats.org/officeDocument/2006/relationships/image" Target="media/image43.png"/><Relationship Id="rId115" Type="http://schemas.openxmlformats.org/officeDocument/2006/relationships/image" Target="media/image450.png"/><Relationship Id="rId131" Type="http://schemas.openxmlformats.org/officeDocument/2006/relationships/image" Target="media/image530.png"/><Relationship Id="rId136" Type="http://schemas.openxmlformats.org/officeDocument/2006/relationships/image" Target="media/image56.png"/><Relationship Id="rId157" Type="http://schemas.openxmlformats.org/officeDocument/2006/relationships/image" Target="media/image660.png"/><Relationship Id="rId61" Type="http://schemas.openxmlformats.org/officeDocument/2006/relationships/image" Target="media/image21.png"/><Relationship Id="rId82" Type="http://schemas.openxmlformats.org/officeDocument/2006/relationships/image" Target="media/image30.png"/><Relationship Id="rId15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hyperlink" Target="https://clear.ml/docs/latest/docs/clearml_serving/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8.png"/><Relationship Id="rId56" Type="http://schemas.openxmlformats.org/officeDocument/2006/relationships/image" Target="media/image180.png"/><Relationship Id="rId77" Type="http://schemas.openxmlformats.org/officeDocument/2006/relationships/image" Target="media/image28.png"/><Relationship Id="rId100" Type="http://schemas.openxmlformats.org/officeDocument/2006/relationships/image" Target="media/image38.png"/><Relationship Id="rId105" Type="http://schemas.openxmlformats.org/officeDocument/2006/relationships/image" Target="media/image400.png"/><Relationship Id="rId126" Type="http://schemas.openxmlformats.org/officeDocument/2006/relationships/image" Target="media/image51.png"/><Relationship Id="rId147" Type="http://schemas.openxmlformats.org/officeDocument/2006/relationships/image" Target="media/image611.png"/><Relationship Id="rId168" Type="http://schemas.openxmlformats.org/officeDocument/2006/relationships/fontTable" Target="fontTable.xml"/><Relationship Id="rId51" Type="http://schemas.openxmlformats.org/officeDocument/2006/relationships/image" Target="media/image16.png"/><Relationship Id="rId72" Type="http://schemas.openxmlformats.org/officeDocument/2006/relationships/image" Target="media/image26.png"/><Relationship Id="rId93" Type="http://schemas.openxmlformats.org/officeDocument/2006/relationships/hyperlink" Target="https://www.kaggle.com/competitions/tabular-playground-series-nov-2022/data" TargetMode="External"/><Relationship Id="rId98" Type="http://schemas.openxmlformats.org/officeDocument/2006/relationships/image" Target="media/image37.png"/><Relationship Id="rId121" Type="http://schemas.openxmlformats.org/officeDocument/2006/relationships/image" Target="media/image480.png"/><Relationship Id="rId142" Type="http://schemas.openxmlformats.org/officeDocument/2006/relationships/image" Target="media/image59.png"/><Relationship Id="rId163" Type="http://schemas.openxmlformats.org/officeDocument/2006/relationships/image" Target="media/image69.png"/><Relationship Id="rId3" Type="http://schemas.openxmlformats.org/officeDocument/2006/relationships/settings" Target="settings.xml"/><Relationship Id="rId25" Type="http://schemas.openxmlformats.org/officeDocument/2006/relationships/image" Target="media/image6.png"/><Relationship Id="rId46" Type="http://schemas.openxmlformats.org/officeDocument/2006/relationships/image" Target="media/image130.png"/><Relationship Id="rId67" Type="http://schemas.openxmlformats.org/officeDocument/2006/relationships/image" Target="media/image230.png"/><Relationship Id="rId116" Type="http://schemas.openxmlformats.org/officeDocument/2006/relationships/image" Target="media/image46.png"/><Relationship Id="rId137" Type="http://schemas.openxmlformats.org/officeDocument/2006/relationships/image" Target="media/image560.png"/><Relationship Id="rId158" Type="http://schemas.openxmlformats.org/officeDocument/2006/relationships/hyperlink" Target="https://github.com/Kaggle/kaggle-api." TargetMode="External"/><Relationship Id="rId20" Type="http://schemas.openxmlformats.org/officeDocument/2006/relationships/image" Target="media/image310.png"/><Relationship Id="rId41" Type="http://schemas.openxmlformats.org/officeDocument/2006/relationships/image" Target="media/image11.png"/><Relationship Id="rId62" Type="http://schemas.openxmlformats.org/officeDocument/2006/relationships/image" Target="media/image211.png"/><Relationship Id="rId83" Type="http://schemas.openxmlformats.org/officeDocument/2006/relationships/image" Target="media/image300.png"/><Relationship Id="rId88" Type="http://schemas.openxmlformats.org/officeDocument/2006/relationships/image" Target="media/image33.png"/><Relationship Id="rId111" Type="http://schemas.openxmlformats.org/officeDocument/2006/relationships/image" Target="media/image430.png"/><Relationship Id="rId132" Type="http://schemas.openxmlformats.org/officeDocument/2006/relationships/image" Target="media/image54.png"/><Relationship Id="rId153" Type="http://schemas.openxmlformats.org/officeDocument/2006/relationships/image" Target="media/image640.png"/><Relationship Id="rId15" Type="http://schemas.openxmlformats.org/officeDocument/2006/relationships/hyperlink" Target="https://clear.ml/docs/latest/docs/apps/clearml_session" TargetMode="External"/><Relationship Id="rId36" Type="http://schemas.openxmlformats.org/officeDocument/2006/relationships/image" Target="media/image80.png"/><Relationship Id="rId57" Type="http://schemas.openxmlformats.org/officeDocument/2006/relationships/image" Target="media/image19.png"/><Relationship Id="rId106" Type="http://schemas.openxmlformats.org/officeDocument/2006/relationships/image" Target="media/image41.png"/><Relationship Id="rId127" Type="http://schemas.openxmlformats.org/officeDocument/2006/relationships/image" Target="media/image511.png"/><Relationship Id="rId10" Type="http://schemas.openxmlformats.org/officeDocument/2006/relationships/hyperlink" Target="https://clear.ml/docs/latest/docs/getting_started/ds/ds_first_steps" TargetMode="External"/><Relationship Id="rId52" Type="http://schemas.openxmlformats.org/officeDocument/2006/relationships/image" Target="media/image160.png"/><Relationship Id="rId73" Type="http://schemas.openxmlformats.org/officeDocument/2006/relationships/image" Target="media/image260.png"/><Relationship Id="rId78" Type="http://schemas.openxmlformats.org/officeDocument/2006/relationships/image" Target="media/image280.png"/><Relationship Id="rId94" Type="http://schemas.openxmlformats.org/officeDocument/2006/relationships/image" Target="media/image35.png"/><Relationship Id="rId99" Type="http://schemas.openxmlformats.org/officeDocument/2006/relationships/image" Target="media/image370.png"/><Relationship Id="rId101" Type="http://schemas.openxmlformats.org/officeDocument/2006/relationships/image" Target="media/image380.png"/><Relationship Id="rId122" Type="http://schemas.openxmlformats.org/officeDocument/2006/relationships/image" Target="media/image49.png"/><Relationship Id="rId143" Type="http://schemas.openxmlformats.org/officeDocument/2006/relationships/image" Target="media/image590.png"/><Relationship Id="rId148" Type="http://schemas.openxmlformats.org/officeDocument/2006/relationships/image" Target="media/image62.png"/><Relationship Id="rId164" Type="http://schemas.openxmlformats.org/officeDocument/2006/relationships/image" Target="media/image690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26" Type="http://schemas.openxmlformats.org/officeDocument/2006/relationships/image" Target="media/image610.png"/><Relationship Id="rId47" Type="http://schemas.openxmlformats.org/officeDocument/2006/relationships/image" Target="media/image14.png"/><Relationship Id="rId68" Type="http://schemas.openxmlformats.org/officeDocument/2006/relationships/image" Target="media/image24.png"/><Relationship Id="rId89" Type="http://schemas.openxmlformats.org/officeDocument/2006/relationships/image" Target="media/image330.png"/><Relationship Id="rId112" Type="http://schemas.openxmlformats.org/officeDocument/2006/relationships/image" Target="media/image44.png"/><Relationship Id="rId133" Type="http://schemas.openxmlformats.org/officeDocument/2006/relationships/image" Target="media/image540.png"/><Relationship Id="rId154" Type="http://schemas.openxmlformats.org/officeDocument/2006/relationships/image" Target="media/image65.png"/><Relationship Id="rId16" Type="http://schemas.openxmlformats.org/officeDocument/2006/relationships/hyperlink" Target="https://app.clear.ml/settings/workspace-configuration" TargetMode="External"/><Relationship Id="rId37" Type="http://schemas.openxmlformats.org/officeDocument/2006/relationships/image" Target="media/image9.png"/><Relationship Id="rId58" Type="http://schemas.openxmlformats.org/officeDocument/2006/relationships/image" Target="media/image190.png"/><Relationship Id="rId79" Type="http://schemas.openxmlformats.org/officeDocument/2006/relationships/hyperlink" Target="https://clear.ml/docs/latest/docs/webapp/webapp_workers_queues" TargetMode="External"/><Relationship Id="rId102" Type="http://schemas.openxmlformats.org/officeDocument/2006/relationships/image" Target="media/image39.png"/><Relationship Id="rId123" Type="http://schemas.openxmlformats.org/officeDocument/2006/relationships/image" Target="media/image490.png"/><Relationship Id="rId144" Type="http://schemas.openxmlformats.org/officeDocument/2006/relationships/image" Target="media/image60.png"/><Relationship Id="rId90" Type="http://schemas.openxmlformats.org/officeDocument/2006/relationships/image" Target="media/image34.png"/><Relationship Id="rId165" Type="http://schemas.openxmlformats.org/officeDocument/2006/relationships/hyperlink" Target="https://habr.com/ru/company/skillfactory/blog/531416/" TargetMode="External"/><Relationship Id="rId27" Type="http://schemas.openxmlformats.org/officeDocument/2006/relationships/hyperlink" Target="https://www.kaggle.com/competitions/tabular-playground-series-nov-2022" TargetMode="External"/><Relationship Id="rId48" Type="http://schemas.openxmlformats.org/officeDocument/2006/relationships/image" Target="media/image140.png"/><Relationship Id="rId69" Type="http://schemas.openxmlformats.org/officeDocument/2006/relationships/image" Target="media/image240.png"/><Relationship Id="rId113" Type="http://schemas.openxmlformats.org/officeDocument/2006/relationships/image" Target="media/image440.png"/><Relationship Id="rId134" Type="http://schemas.openxmlformats.org/officeDocument/2006/relationships/image" Target="media/image55.png"/><Relationship Id="rId80" Type="http://schemas.openxmlformats.org/officeDocument/2006/relationships/image" Target="media/image29.png"/><Relationship Id="rId155" Type="http://schemas.openxmlformats.org/officeDocument/2006/relationships/image" Target="media/image6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4533</Words>
  <Characters>25843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USSC</Company>
  <LinksUpToDate>false</LinksUpToDate>
  <CharactersWithSpaces>30316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Чернышов Юрий Юрьевич</dc:creator>
  <cp:keywords/>
  <dc:description/>
  <cp:lastModifiedBy>Чернышов Юрий Юрьевич</cp:lastModifiedBy>
  <cp:revision>42</cp:revision>
  <dcterms:created xsi:type="dcterms:W3CDTF">2022-10-31T10:52:00Z</dcterms:created>
  <dcterms:modified xsi:type="dcterms:W3CDTF">2023-02-26T17:49:00Z</dcterms:modified>
</cp:coreProperties>
</file>